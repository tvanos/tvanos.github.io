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drawings/drawing1.xml" ContentType="application/vnd.openxmlformats-officedocument.drawingml.chartshapes+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377127395"/>
        <w:docPartObj>
          <w:docPartGallery w:val="Cover Pages"/>
          <w:docPartUnique/>
        </w:docPartObj>
      </w:sdtPr>
      <w:sdtEndPr>
        <w:rPr>
          <w:rFonts w:eastAsiaTheme="minorEastAsia"/>
          <w:caps/>
          <w:color w:val="1F497D" w:themeColor="text2"/>
          <w:sz w:val="36"/>
          <w:szCs w:val="36"/>
        </w:rPr>
      </w:sdtEndPr>
      <w:sdtContent>
        <w:p w14:paraId="1530C55C" w14:textId="77777777" w:rsidR="005E1492" w:rsidRDefault="005E1492"/>
        <w:p w14:paraId="0B10159E" w14:textId="5EE76B97" w:rsidR="005E1492" w:rsidRDefault="001732B7" w:rsidP="001732B7">
          <w:pPr>
            <w:ind w:left="-810"/>
            <w:rPr>
              <w:rFonts w:eastAsiaTheme="minorEastAsia"/>
              <w:caps/>
              <w:color w:val="1F497D" w:themeColor="text2"/>
              <w:sz w:val="36"/>
              <w:szCs w:val="36"/>
            </w:rPr>
          </w:pPr>
          <w:r>
            <w:rPr>
              <w:noProof/>
              <w:lang w:val="en-US"/>
            </w:rPr>
            <mc:AlternateContent>
              <mc:Choice Requires="wps">
                <w:drawing>
                  <wp:anchor distT="0" distB="0" distL="114300" distR="114300" simplePos="0" relativeHeight="251654656" behindDoc="1" locked="0" layoutInCell="1" allowOverlap="1" wp14:anchorId="5306C6B2" wp14:editId="50D2C3DC">
                    <wp:simplePos x="0" y="0"/>
                    <wp:positionH relativeFrom="margin">
                      <wp:posOffset>-561975</wp:posOffset>
                    </wp:positionH>
                    <wp:positionV relativeFrom="page">
                      <wp:posOffset>5372100</wp:posOffset>
                    </wp:positionV>
                    <wp:extent cx="7059487" cy="4332605"/>
                    <wp:effectExtent l="0" t="0" r="8255" b="10795"/>
                    <wp:wrapNone/>
                    <wp:docPr id="7" name="Text Box 7" descr="Cover page content layout"/>
                    <wp:cNvGraphicFramePr/>
                    <a:graphic xmlns:a="http://schemas.openxmlformats.org/drawingml/2006/main">
                      <a:graphicData uri="http://schemas.microsoft.com/office/word/2010/wordprocessingShape">
                        <wps:wsp>
                          <wps:cNvSpPr txBox="1"/>
                          <wps:spPr>
                            <a:xfrm>
                              <a:off x="0" y="0"/>
                              <a:ext cx="7059487" cy="4332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tblInd w:w="90" w:type="dxa"/>
                                  <w:tblCellMar>
                                    <w:left w:w="0" w:type="dxa"/>
                                    <w:right w:w="0" w:type="dxa"/>
                                  </w:tblCellMar>
                                  <w:tblLook w:val="04A0" w:firstRow="1" w:lastRow="0" w:firstColumn="1" w:lastColumn="0" w:noHBand="0" w:noVBand="1"/>
                                  <w:tblDescription w:val="Cover page info"/>
                                </w:tblPr>
                                <w:tblGrid>
                                  <w:gridCol w:w="821"/>
                                  <w:gridCol w:w="10270"/>
                                </w:tblGrid>
                                <w:tr w:rsidR="00E457CF" w14:paraId="2CFCB08E" w14:textId="77777777" w:rsidTr="002073A1">
                                  <w:trPr>
                                    <w:trHeight w:val="2376"/>
                                  </w:trPr>
                                  <w:tc>
                                    <w:tcPr>
                                      <w:tcW w:w="370" w:type="pct"/>
                                      <w:shd w:val="clear" w:color="auto" w:fill="003300"/>
                                    </w:tcPr>
                                    <w:p w14:paraId="155E4ABD" w14:textId="77777777" w:rsidR="00E457CF" w:rsidRDefault="00E457CF"/>
                                  </w:tc>
                                  <w:tc>
                                    <w:tcPr>
                                      <w:tcW w:w="4630" w:type="pct"/>
                                      <w:shd w:val="clear" w:color="auto" w:fill="404040" w:themeFill="text1" w:themeFillTint="BF"/>
                                    </w:tcPr>
                                    <w:p w14:paraId="5D65FF36" w14:textId="381349E4" w:rsidR="00E457CF" w:rsidRDefault="00E457CF" w:rsidP="006D111F">
                                      <w:pPr>
                                        <w:pStyle w:val="NoSpacing"/>
                                        <w:spacing w:before="240" w:line="216" w:lineRule="auto"/>
                                        <w:ind w:left="360" w:right="360"/>
                                        <w:contextualSpacing/>
                                        <w:rPr>
                                          <w:rFonts w:asciiTheme="majorHAnsi" w:hAnsiTheme="majorHAnsi"/>
                                          <w:color w:val="FFFFFF" w:themeColor="background1"/>
                                          <w:sz w:val="96"/>
                                          <w:szCs w:val="96"/>
                                        </w:rPr>
                                      </w:pPr>
                                      <w:r w:rsidRPr="006D111F">
                                        <w:rPr>
                                          <w:rFonts w:asciiTheme="majorHAnsi" w:hAnsiTheme="majorHAnsi"/>
                                          <w:color w:val="FFFFFF" w:themeColor="background1"/>
                                          <w:sz w:val="56"/>
                                          <w:szCs w:val="96"/>
                                        </w:rPr>
                                        <w:t xml:space="preserve">Ground Penetrating Radar Survey </w:t>
                                      </w:r>
                                      <w:r>
                                        <w:rPr>
                                          <w:rFonts w:asciiTheme="majorHAnsi" w:hAnsiTheme="majorHAnsi"/>
                                          <w:color w:val="FFFFFF" w:themeColor="background1"/>
                                          <w:sz w:val="56"/>
                                          <w:szCs w:val="96"/>
                                        </w:rPr>
                                        <w:br/>
                                      </w:r>
                                      <w:r w:rsidRPr="006D111F">
                                        <w:rPr>
                                          <w:rFonts w:asciiTheme="majorHAnsi" w:hAnsiTheme="majorHAnsi"/>
                                          <w:color w:val="FFFFFF" w:themeColor="background1"/>
                                          <w:sz w:val="56"/>
                                          <w:szCs w:val="96"/>
                                        </w:rPr>
                                        <w:t>of the</w:t>
                                      </w:r>
                                      <w:r>
                                        <w:rPr>
                                          <w:rFonts w:asciiTheme="majorHAnsi" w:hAnsiTheme="majorHAnsi"/>
                                          <w:color w:val="FFFFFF" w:themeColor="background1"/>
                                          <w:sz w:val="56"/>
                                          <w:szCs w:val="96"/>
                                        </w:rPr>
                                        <w:br/>
                                      </w:r>
                                      <w:sdt>
                                        <w:sdtPr>
                                          <w:rPr>
                                            <w:rFonts w:asciiTheme="majorHAnsi" w:hAnsiTheme="majorHAnsi"/>
                                            <w:color w:val="FFFFFF" w:themeColor="background1"/>
                                            <w:sz w:val="56"/>
                                            <w:szCs w:val="96"/>
                                          </w:rPr>
                                          <w:alias w:val="Title"/>
                                          <w:tag w:val=""/>
                                          <w:id w:val="739824258"/>
                                          <w:dataBinding w:prefixMappings="xmlns:ns0='http://purl.org/dc/elements/1.1/' xmlns:ns1='http://schemas.openxmlformats.org/package/2006/metadata/core-properties' " w:xpath="/ns1:coreProperties[1]/ns0:title[1]" w:storeItemID="{6C3C8BC8-F283-45AE-878A-BAB7291924A1}"/>
                                          <w:text/>
                                        </w:sdtPr>
                                        <w:sdtEndPr/>
                                        <w:sdtContent>
                                          <w:r w:rsidRPr="006D111F">
                                            <w:rPr>
                                              <w:rFonts w:asciiTheme="majorHAnsi" w:hAnsiTheme="majorHAnsi"/>
                                              <w:color w:val="FFFFFF" w:themeColor="background1"/>
                                              <w:sz w:val="56"/>
                                              <w:szCs w:val="96"/>
                                            </w:rPr>
                                            <w:t>Jordan Historical Museum</w:t>
                                          </w:r>
                                        </w:sdtContent>
                                      </w:sdt>
                                    </w:p>
                                  </w:tc>
                                </w:tr>
                                <w:tr w:rsidR="00E457CF" w14:paraId="385005EC" w14:textId="77777777" w:rsidTr="002073A1">
                                  <w:trPr>
                                    <w:trHeight w:hRule="exact" w:val="648"/>
                                  </w:trPr>
                                  <w:tc>
                                    <w:tcPr>
                                      <w:tcW w:w="370" w:type="pct"/>
                                      <w:shd w:val="clear" w:color="auto" w:fill="003300"/>
                                    </w:tcPr>
                                    <w:p w14:paraId="750E0DAD" w14:textId="77777777" w:rsidR="00E457CF" w:rsidRDefault="00E457CF"/>
                                  </w:tc>
                                  <w:tc>
                                    <w:tcPr>
                                      <w:tcW w:w="4630" w:type="pct"/>
                                      <w:shd w:val="clear" w:color="auto" w:fill="404040" w:themeFill="text1" w:themeFillTint="BF"/>
                                      <w:vAlign w:val="bottom"/>
                                    </w:tcPr>
                                    <w:p w14:paraId="372F9ABD" w14:textId="77777777" w:rsidR="00E457CF" w:rsidRDefault="00E457CF">
                                      <w:pPr>
                                        <w:ind w:left="360" w:right="360"/>
                                        <w:rPr>
                                          <w:color w:val="FFFFFF" w:themeColor="background1"/>
                                          <w:sz w:val="28"/>
                                          <w:szCs w:val="28"/>
                                        </w:rPr>
                                      </w:pPr>
                                    </w:p>
                                  </w:tc>
                                </w:tr>
                                <w:tr w:rsidR="00E457CF" w14:paraId="3C2EE215" w14:textId="77777777" w:rsidTr="002073A1">
                                  <w:tc>
                                    <w:tcPr>
                                      <w:tcW w:w="370" w:type="pct"/>
                                      <w:shd w:val="clear" w:color="auto" w:fill="003300"/>
                                    </w:tcPr>
                                    <w:p w14:paraId="71001097" w14:textId="77777777" w:rsidR="00E457CF" w:rsidRDefault="00E457CF"/>
                                  </w:tc>
                                  <w:tc>
                                    <w:tcPr>
                                      <w:tcW w:w="4630" w:type="pct"/>
                                      <w:shd w:val="clear" w:color="auto" w:fill="404040" w:themeFill="text1" w:themeFillTint="BF"/>
                                      <w:vAlign w:val="bottom"/>
                                    </w:tcPr>
                                    <w:p w14:paraId="2A89533D" w14:textId="3FA5B353" w:rsidR="00E457CF" w:rsidRDefault="00E457CF">
                                      <w:pPr>
                                        <w:pStyle w:val="NoSpacing"/>
                                        <w:spacing w:line="288" w:lineRule="auto"/>
                                        <w:ind w:left="360" w:right="360"/>
                                        <w:rPr>
                                          <w:color w:val="FFFFFF" w:themeColor="background1"/>
                                          <w:sz w:val="28"/>
                                          <w:szCs w:val="28"/>
                                        </w:rPr>
                                      </w:pPr>
                                      <w:r>
                                        <w:rPr>
                                          <w:color w:val="FFFFFF" w:themeColor="background1"/>
                                          <w:sz w:val="28"/>
                                          <w:szCs w:val="28"/>
                                        </w:rPr>
                                        <w:t xml:space="preserve">Internment Exploration Study - </w:t>
                                      </w:r>
                                      <w:sdt>
                                        <w:sdtPr>
                                          <w:rPr>
                                            <w:color w:val="FFFFFF" w:themeColor="background1"/>
                                            <w:sz w:val="28"/>
                                            <w:szCs w:val="28"/>
                                          </w:rPr>
                                          <w:alias w:val="Author"/>
                                          <w:tag w:val=""/>
                                          <w:id w:val="942812742"/>
                                          <w:dataBinding w:prefixMappings="xmlns:ns0='http://purl.org/dc/elements/1.1/' xmlns:ns1='http://schemas.openxmlformats.org/package/2006/metadata/core-properties' " w:xpath="/ns1:coreProperties[1]/ns0:creator[1]" w:storeItemID="{6C3C8BC8-F283-45AE-878A-BAB7291924A1}"/>
                                          <w:text/>
                                        </w:sdtPr>
                                        <w:sdtEndPr/>
                                        <w:sdtContent>
                                          <w:r>
                                            <w:rPr>
                                              <w:color w:val="FFFFFF" w:themeColor="background1"/>
                                              <w:sz w:val="28"/>
                                              <w:szCs w:val="28"/>
                                            </w:rPr>
                                            <w:t>Thesis Final Report</w:t>
                                          </w:r>
                                        </w:sdtContent>
                                      </w:sdt>
                                    </w:p>
                                    <w:p w14:paraId="714B11AA" w14:textId="322BB503" w:rsidR="00E457CF" w:rsidRDefault="00797456">
                                      <w:pPr>
                                        <w:pStyle w:val="NoSpacing"/>
                                        <w:spacing w:line="288" w:lineRule="auto"/>
                                        <w:ind w:left="360" w:right="360"/>
                                        <w:rPr>
                                          <w:color w:val="FFFFFF" w:themeColor="background1"/>
                                          <w:sz w:val="28"/>
                                          <w:szCs w:val="28"/>
                                        </w:rPr>
                                      </w:pPr>
                                      <w:sdt>
                                        <w:sdtPr>
                                          <w:rPr>
                                            <w:color w:val="FFFFFF" w:themeColor="background1"/>
                                            <w:sz w:val="28"/>
                                            <w:szCs w:val="28"/>
                                          </w:rPr>
                                          <w:alias w:val="Course title"/>
                                          <w:tag w:val=""/>
                                          <w:id w:val="-15923909"/>
                                          <w:dataBinding w:prefixMappings="xmlns:ns0='http://purl.org/dc/elements/1.1/' xmlns:ns1='http://schemas.openxmlformats.org/package/2006/metadata/core-properties' " w:xpath="/ns1:coreProperties[1]/ns1:category[1]" w:storeItemID="{6C3C8BC8-F283-45AE-878A-BAB7291924A1}"/>
                                          <w:text/>
                                        </w:sdtPr>
                                        <w:sdtEndPr/>
                                        <w:sdtContent>
                                          <w:r w:rsidR="00E457CF">
                                            <w:rPr>
                                              <w:color w:val="FFFFFF" w:themeColor="background1"/>
                                              <w:sz w:val="28"/>
                                              <w:szCs w:val="28"/>
                                            </w:rPr>
                                            <w:t>May 27</w:t>
                                          </w:r>
                                          <w:r w:rsidR="00E457CF" w:rsidRPr="00CA6BCE">
                                            <w:rPr>
                                              <w:color w:val="FFFFFF" w:themeColor="background1"/>
                                              <w:sz w:val="28"/>
                                              <w:szCs w:val="28"/>
                                            </w:rPr>
                                            <w:t>, 2016</w:t>
                                          </w:r>
                                        </w:sdtContent>
                                      </w:sdt>
                                    </w:p>
                                    <w:p w14:paraId="67F1A409" w14:textId="77777777" w:rsidR="00E457CF" w:rsidRDefault="00E457CF" w:rsidP="001732B7">
                                      <w:pPr>
                                        <w:pStyle w:val="NoSpacing"/>
                                        <w:spacing w:after="240" w:line="288" w:lineRule="auto"/>
                                        <w:ind w:left="360" w:right="360"/>
                                        <w:rPr>
                                          <w:color w:val="FFFFFF" w:themeColor="background1"/>
                                          <w:sz w:val="28"/>
                                          <w:szCs w:val="28"/>
                                        </w:rPr>
                                      </w:pPr>
                                    </w:p>
                                  </w:tc>
                                </w:tr>
                              </w:tbl>
                              <w:p w14:paraId="6DA42049" w14:textId="2449137E" w:rsidR="00E457CF" w:rsidRDefault="00E457CF" w:rsidP="005E1492">
                                <w:pPr>
                                  <w:pStyle w:val="NoSpacing"/>
                                  <w:rPr>
                                    <w:caps/>
                                    <w:color w:val="17365D" w:themeColor="text2" w:themeShade="BF"/>
                                    <w:sz w:val="24"/>
                                    <w:szCs w:val="40"/>
                                  </w:rPr>
                                </w:pPr>
                                <w:r w:rsidRPr="00154B70">
                                  <w:rPr>
                                    <w:caps/>
                                    <w:noProof/>
                                    <w:color w:val="17365D" w:themeColor="text2" w:themeShade="BF"/>
                                    <w:sz w:val="24"/>
                                    <w:szCs w:val="40"/>
                                  </w:rPr>
                                  <w:drawing>
                                    <wp:inline distT="0" distB="0" distL="0" distR="0" wp14:anchorId="61DAC8DA" wp14:editId="67FA5CFB">
                                      <wp:extent cx="1508864" cy="574397"/>
                                      <wp:effectExtent l="0" t="0" r="0" b="0"/>
                                      <wp:docPr id="1057" name="Picture 6"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apture.PNG"/>
                                              <pic:cNvPicPr>
                                                <a:picLocks noChangeAspect="1"/>
                                              </pic:cNvPicPr>
                                            </pic:nvPicPr>
                                            <pic:blipFill>
                                              <a:blip r:embed="rId9">
                                                <a:lum bright="10000"/>
                                              </a:blip>
                                              <a:stretch>
                                                <a:fillRect/>
                                              </a:stretch>
                                            </pic:blipFill>
                                            <pic:spPr>
                                              <a:xfrm>
                                                <a:off x="0" y="0"/>
                                                <a:ext cx="1508864" cy="574397"/>
                                              </a:xfrm>
                                              <a:prstGeom prst="rect">
                                                <a:avLst/>
                                              </a:prstGeom>
                                            </pic:spPr>
                                          </pic:pic>
                                        </a:graphicData>
                                      </a:graphic>
                                    </wp:inline>
                                  </w:drawing>
                                </w:r>
                                <w:r w:rsidRPr="00154B70">
                                  <w:rPr>
                                    <w:caps/>
                                    <w:noProof/>
                                    <w:color w:val="17365D" w:themeColor="text2" w:themeShade="BF"/>
                                    <w:sz w:val="24"/>
                                    <w:szCs w:val="40"/>
                                  </w:rPr>
                                  <w:drawing>
                                    <wp:inline distT="0" distB="0" distL="0" distR="0" wp14:anchorId="50627151" wp14:editId="694E0B5F">
                                      <wp:extent cx="807736" cy="859431"/>
                                      <wp:effectExtent l="0" t="0" r="0" b="0"/>
                                      <wp:docPr id="1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lum bright="10000"/>
                                                <a:extLst>
                                                  <a:ext uri="{28A0092B-C50C-407E-A947-70E740481C1C}">
                                                    <a14:useLocalDpi xmlns:a14="http://schemas.microsoft.com/office/drawing/2010/main" val="0"/>
                                                  </a:ext>
                                                </a:extLst>
                                              </a:blip>
                                              <a:stretch>
                                                <a:fillRect/>
                                              </a:stretch>
                                            </pic:blipFill>
                                            <pic:spPr>
                                              <a:xfrm>
                                                <a:off x="0" y="0"/>
                                                <a:ext cx="824600" cy="877374"/>
                                              </a:xfrm>
                                              <a:prstGeom prst="rect">
                                                <a:avLst/>
                                              </a:prstGeom>
                                            </pic:spPr>
                                          </pic:pic>
                                        </a:graphicData>
                                      </a:graphic>
                                    </wp:inline>
                                  </w:drawing>
                                </w:r>
                                <w:r w:rsidRPr="00494535">
                                  <w:rPr>
                                    <w:caps/>
                                    <w:noProof/>
                                    <w:color w:val="17365D" w:themeColor="text2" w:themeShade="BF"/>
                                    <w:sz w:val="24"/>
                                    <w:szCs w:val="40"/>
                                  </w:rPr>
                                  <w:t xml:space="preserve"> </w:t>
                                </w:r>
                                <w:r>
                                  <w:rPr>
                                    <w:caps/>
                                    <w:noProof/>
                                    <w:color w:val="17365D" w:themeColor="text2" w:themeShade="BF"/>
                                    <w:sz w:val="24"/>
                                    <w:szCs w:val="40"/>
                                  </w:rPr>
                                  <w:tab/>
                                  <w:t xml:space="preserve">                    </w:t>
                                </w:r>
                                <w:r>
                                  <w:rPr>
                                    <w:caps/>
                                    <w:noProof/>
                                    <w:color w:val="17365D" w:themeColor="text2" w:themeShade="BF"/>
                                    <w:sz w:val="24"/>
                                    <w:szCs w:val="40"/>
                                  </w:rPr>
                                  <w:tab/>
                                </w:r>
                                <w:r>
                                  <w:rPr>
                                    <w:caps/>
                                    <w:noProof/>
                                    <w:color w:val="17365D" w:themeColor="text2" w:themeShade="BF"/>
                                    <w:sz w:val="24"/>
                                    <w:szCs w:val="40"/>
                                  </w:rPr>
                                  <w:drawing>
                                    <wp:inline distT="0" distB="0" distL="0" distR="0" wp14:anchorId="1FEB6F0C" wp14:editId="260FF228">
                                      <wp:extent cx="2152650" cy="593752"/>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JTlogo.jpg"/>
                                              <pic:cNvPicPr/>
                                            </pic:nvPicPr>
                                            <pic:blipFill>
                                              <a:blip r:embed="rId11">
                                                <a:extLst>
                                                  <a:ext uri="{28A0092B-C50C-407E-A947-70E740481C1C}">
                                                    <a14:useLocalDpi xmlns:a14="http://schemas.microsoft.com/office/drawing/2010/main" val="0"/>
                                                  </a:ext>
                                                </a:extLst>
                                              </a:blip>
                                              <a:stretch>
                                                <a:fillRect/>
                                              </a:stretch>
                                            </pic:blipFill>
                                            <pic:spPr>
                                              <a:xfrm>
                                                <a:off x="0" y="0"/>
                                                <a:ext cx="2192351" cy="604702"/>
                                              </a:xfrm>
                                              <a:prstGeom prst="rect">
                                                <a:avLst/>
                                              </a:prstGeom>
                                            </pic:spPr>
                                          </pic:pic>
                                        </a:graphicData>
                                      </a:graphic>
                                    </wp:inline>
                                  </w:drawing>
                                </w:r>
                                <w:r>
                                  <w:rPr>
                                    <w:caps/>
                                    <w:noProof/>
                                    <w:color w:val="17365D" w:themeColor="text2" w:themeShade="BF"/>
                                    <w:sz w:val="24"/>
                                    <w:szCs w:val="40"/>
                                  </w:rPr>
                                  <w:drawing>
                                    <wp:inline distT="0" distB="0" distL="0" distR="0" wp14:anchorId="790101F3" wp14:editId="36B4C289">
                                      <wp:extent cx="1226185" cy="767015"/>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_log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37101" cy="773843"/>
                                              </a:xfrm>
                                              <a:prstGeom prst="rect">
                                                <a:avLst/>
                                              </a:prstGeom>
                                            </pic:spPr>
                                          </pic:pic>
                                        </a:graphicData>
                                      </a:graphic>
                                    </wp:inline>
                                  </w:drawing>
                                </w:r>
                              </w:p>
                              <w:p w14:paraId="4C77767F" w14:textId="77777777" w:rsidR="00E457CF" w:rsidRDefault="00E457CF" w:rsidP="005E1492">
                                <w:pPr>
                                  <w:pStyle w:val="NoSpacing"/>
                                  <w:rPr>
                                    <w:caps/>
                                    <w:color w:val="17365D" w:themeColor="text2" w:themeShade="BF"/>
                                    <w:sz w:val="24"/>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306C6B2" id="_x0000_t202" coordsize="21600,21600" o:spt="202" path="m,l,21600r21600,l21600,xe">
                    <v:stroke joinstyle="miter"/>
                    <v:path gradientshapeok="t" o:connecttype="rect"/>
                  </v:shapetype>
                  <v:shape id="Text Box 7" o:spid="_x0000_s1026" type="#_x0000_t202" alt="Cover page content layout" style="position:absolute;left:0;text-align:left;margin-left:-44.25pt;margin-top:423pt;width:555.85pt;height:341.1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" filled="f" stroked="f" strokeweight=".5pt">
                    <v:textbox inset="0,0,0,0">
                      <w:txbxContent>
                        <w:tbl>
                          <w:tblPr>
                            <w:tblW w:w="4993" w:type="pct"/>
                            <w:tblInd w:w="90" w:type="dxa"/>
                            <w:tblCellMar>
                              <w:left w:w="0" w:type="dxa"/>
                              <w:right w:w="0" w:type="dxa"/>
                            </w:tblCellMar>
                            <w:tblLook w:val="04A0" w:firstRow="1" w:lastRow="0" w:firstColumn="1" w:lastColumn="0" w:noHBand="0" w:noVBand="1"/>
                            <w:tblDescription w:val="Cover page info"/>
                          </w:tblPr>
                          <w:tblGrid>
                            <w:gridCol w:w="821"/>
                            <w:gridCol w:w="10270"/>
                          </w:tblGrid>
                          <w:tr w:rsidR="00E457CF" w14:paraId="2CFCB08E" w14:textId="77777777" w:rsidTr="002073A1">
                            <w:trPr>
                              <w:trHeight w:val="2376"/>
                            </w:trPr>
                            <w:tc>
                              <w:tcPr>
                                <w:tcW w:w="370" w:type="pct"/>
                                <w:shd w:val="clear" w:color="auto" w:fill="003300"/>
                              </w:tcPr>
                              <w:p w14:paraId="155E4ABD" w14:textId="77777777" w:rsidR="00E457CF" w:rsidRDefault="00E457CF"/>
                            </w:tc>
                            <w:tc>
                              <w:tcPr>
                                <w:tcW w:w="4630" w:type="pct"/>
                                <w:shd w:val="clear" w:color="auto" w:fill="404040" w:themeFill="text1" w:themeFillTint="BF"/>
                              </w:tcPr>
                              <w:p w14:paraId="5D65FF36" w14:textId="381349E4" w:rsidR="00E457CF" w:rsidRDefault="00E457CF" w:rsidP="006D111F">
                                <w:pPr>
                                  <w:pStyle w:val="NoSpacing"/>
                                  <w:spacing w:before="240" w:line="216" w:lineRule="auto"/>
                                  <w:ind w:left="360" w:right="360"/>
                                  <w:contextualSpacing/>
                                  <w:rPr>
                                    <w:rFonts w:asciiTheme="majorHAnsi" w:hAnsiTheme="majorHAnsi"/>
                                    <w:color w:val="FFFFFF" w:themeColor="background1"/>
                                    <w:sz w:val="96"/>
                                    <w:szCs w:val="96"/>
                                  </w:rPr>
                                </w:pPr>
                                <w:r w:rsidRPr="006D111F">
                                  <w:rPr>
                                    <w:rFonts w:asciiTheme="majorHAnsi" w:hAnsiTheme="majorHAnsi"/>
                                    <w:color w:val="FFFFFF" w:themeColor="background1"/>
                                    <w:sz w:val="56"/>
                                    <w:szCs w:val="96"/>
                                  </w:rPr>
                                  <w:t xml:space="preserve">Ground Penetrating Radar Survey </w:t>
                                </w:r>
                                <w:r>
                                  <w:rPr>
                                    <w:rFonts w:asciiTheme="majorHAnsi" w:hAnsiTheme="majorHAnsi"/>
                                    <w:color w:val="FFFFFF" w:themeColor="background1"/>
                                    <w:sz w:val="56"/>
                                    <w:szCs w:val="96"/>
                                  </w:rPr>
                                  <w:br/>
                                </w:r>
                                <w:r w:rsidRPr="006D111F">
                                  <w:rPr>
                                    <w:rFonts w:asciiTheme="majorHAnsi" w:hAnsiTheme="majorHAnsi"/>
                                    <w:color w:val="FFFFFF" w:themeColor="background1"/>
                                    <w:sz w:val="56"/>
                                    <w:szCs w:val="96"/>
                                  </w:rPr>
                                  <w:t>of the</w:t>
                                </w:r>
                                <w:r>
                                  <w:rPr>
                                    <w:rFonts w:asciiTheme="majorHAnsi" w:hAnsiTheme="majorHAnsi"/>
                                    <w:color w:val="FFFFFF" w:themeColor="background1"/>
                                    <w:sz w:val="56"/>
                                    <w:szCs w:val="96"/>
                                  </w:rPr>
                                  <w:br/>
                                </w:r>
                                <w:sdt>
                                  <w:sdtPr>
                                    <w:rPr>
                                      <w:rFonts w:asciiTheme="majorHAnsi" w:hAnsiTheme="majorHAnsi"/>
                                      <w:color w:val="FFFFFF" w:themeColor="background1"/>
                                      <w:sz w:val="56"/>
                                      <w:szCs w:val="96"/>
                                    </w:rPr>
                                    <w:alias w:val="Title"/>
                                    <w:tag w:val=""/>
                                    <w:id w:val="739824258"/>
                                    <w:dataBinding w:prefixMappings="xmlns:ns0='http://purl.org/dc/elements/1.1/' xmlns:ns1='http://schemas.openxmlformats.org/package/2006/metadata/core-properties' " w:xpath="/ns1:coreProperties[1]/ns0:title[1]" w:storeItemID="{6C3C8BC8-F283-45AE-878A-BAB7291924A1}"/>
                                    <w:text/>
                                  </w:sdtPr>
                                  <w:sdtEndPr/>
                                  <w:sdtContent>
                                    <w:r w:rsidRPr="006D111F">
                                      <w:rPr>
                                        <w:rFonts w:asciiTheme="majorHAnsi" w:hAnsiTheme="majorHAnsi"/>
                                        <w:color w:val="FFFFFF" w:themeColor="background1"/>
                                        <w:sz w:val="56"/>
                                        <w:szCs w:val="96"/>
                                      </w:rPr>
                                      <w:t>Jordan Historical Museum</w:t>
                                    </w:r>
                                  </w:sdtContent>
                                </w:sdt>
                              </w:p>
                            </w:tc>
                          </w:tr>
                          <w:tr w:rsidR="00E457CF" w14:paraId="385005EC" w14:textId="77777777" w:rsidTr="002073A1">
                            <w:trPr>
                              <w:trHeight w:hRule="exact" w:val="648"/>
                            </w:trPr>
                            <w:tc>
                              <w:tcPr>
                                <w:tcW w:w="370" w:type="pct"/>
                                <w:shd w:val="clear" w:color="auto" w:fill="003300"/>
                              </w:tcPr>
                              <w:p w14:paraId="750E0DAD" w14:textId="77777777" w:rsidR="00E457CF" w:rsidRDefault="00E457CF"/>
                            </w:tc>
                            <w:tc>
                              <w:tcPr>
                                <w:tcW w:w="4630" w:type="pct"/>
                                <w:shd w:val="clear" w:color="auto" w:fill="404040" w:themeFill="text1" w:themeFillTint="BF"/>
                                <w:vAlign w:val="bottom"/>
                              </w:tcPr>
                              <w:p w14:paraId="372F9ABD" w14:textId="77777777" w:rsidR="00E457CF" w:rsidRDefault="00E457CF">
                                <w:pPr>
                                  <w:ind w:left="360" w:right="360"/>
                                  <w:rPr>
                                    <w:color w:val="FFFFFF" w:themeColor="background1"/>
                                    <w:sz w:val="28"/>
                                    <w:szCs w:val="28"/>
                                  </w:rPr>
                                </w:pPr>
                              </w:p>
                            </w:tc>
                          </w:tr>
                          <w:tr w:rsidR="00E457CF" w14:paraId="3C2EE215" w14:textId="77777777" w:rsidTr="002073A1">
                            <w:tc>
                              <w:tcPr>
                                <w:tcW w:w="370" w:type="pct"/>
                                <w:shd w:val="clear" w:color="auto" w:fill="003300"/>
                              </w:tcPr>
                              <w:p w14:paraId="71001097" w14:textId="77777777" w:rsidR="00E457CF" w:rsidRDefault="00E457CF"/>
                            </w:tc>
                            <w:tc>
                              <w:tcPr>
                                <w:tcW w:w="4630" w:type="pct"/>
                                <w:shd w:val="clear" w:color="auto" w:fill="404040" w:themeFill="text1" w:themeFillTint="BF"/>
                                <w:vAlign w:val="bottom"/>
                              </w:tcPr>
                              <w:p w14:paraId="2A89533D" w14:textId="3FA5B353" w:rsidR="00E457CF" w:rsidRDefault="00E457CF">
                                <w:pPr>
                                  <w:pStyle w:val="NoSpacing"/>
                                  <w:spacing w:line="288" w:lineRule="auto"/>
                                  <w:ind w:left="360" w:right="360"/>
                                  <w:rPr>
                                    <w:color w:val="FFFFFF" w:themeColor="background1"/>
                                    <w:sz w:val="28"/>
                                    <w:szCs w:val="28"/>
                                  </w:rPr>
                                </w:pPr>
                                <w:r>
                                  <w:rPr>
                                    <w:color w:val="FFFFFF" w:themeColor="background1"/>
                                    <w:sz w:val="28"/>
                                    <w:szCs w:val="28"/>
                                  </w:rPr>
                                  <w:t xml:space="preserve">Internment Exploration Study - </w:t>
                                </w:r>
                                <w:sdt>
                                  <w:sdtPr>
                                    <w:rPr>
                                      <w:color w:val="FFFFFF" w:themeColor="background1"/>
                                      <w:sz w:val="28"/>
                                      <w:szCs w:val="28"/>
                                    </w:rPr>
                                    <w:alias w:val="Author"/>
                                    <w:tag w:val=""/>
                                    <w:id w:val="942812742"/>
                                    <w:dataBinding w:prefixMappings="xmlns:ns0='http://purl.org/dc/elements/1.1/' xmlns:ns1='http://schemas.openxmlformats.org/package/2006/metadata/core-properties' " w:xpath="/ns1:coreProperties[1]/ns0:creator[1]" w:storeItemID="{6C3C8BC8-F283-45AE-878A-BAB7291924A1}"/>
                                    <w:text/>
                                  </w:sdtPr>
                                  <w:sdtEndPr/>
                                  <w:sdtContent>
                                    <w:r>
                                      <w:rPr>
                                        <w:color w:val="FFFFFF" w:themeColor="background1"/>
                                        <w:sz w:val="28"/>
                                        <w:szCs w:val="28"/>
                                      </w:rPr>
                                      <w:t>Thesis Final Report</w:t>
                                    </w:r>
                                  </w:sdtContent>
                                </w:sdt>
                              </w:p>
                              <w:p w14:paraId="714B11AA" w14:textId="322BB503" w:rsidR="00E457CF" w:rsidRDefault="00797456">
                                <w:pPr>
                                  <w:pStyle w:val="NoSpacing"/>
                                  <w:spacing w:line="288" w:lineRule="auto"/>
                                  <w:ind w:left="360" w:right="360"/>
                                  <w:rPr>
                                    <w:color w:val="FFFFFF" w:themeColor="background1"/>
                                    <w:sz w:val="28"/>
                                    <w:szCs w:val="28"/>
                                  </w:rPr>
                                </w:pPr>
                                <w:sdt>
                                  <w:sdtPr>
                                    <w:rPr>
                                      <w:color w:val="FFFFFF" w:themeColor="background1"/>
                                      <w:sz w:val="28"/>
                                      <w:szCs w:val="28"/>
                                    </w:rPr>
                                    <w:alias w:val="Course title"/>
                                    <w:tag w:val=""/>
                                    <w:id w:val="-15923909"/>
                                    <w:dataBinding w:prefixMappings="xmlns:ns0='http://purl.org/dc/elements/1.1/' xmlns:ns1='http://schemas.openxmlformats.org/package/2006/metadata/core-properties' " w:xpath="/ns1:coreProperties[1]/ns1:category[1]" w:storeItemID="{6C3C8BC8-F283-45AE-878A-BAB7291924A1}"/>
                                    <w:text/>
                                  </w:sdtPr>
                                  <w:sdtEndPr/>
                                  <w:sdtContent>
                                    <w:r w:rsidR="00E457CF">
                                      <w:rPr>
                                        <w:color w:val="FFFFFF" w:themeColor="background1"/>
                                        <w:sz w:val="28"/>
                                        <w:szCs w:val="28"/>
                                      </w:rPr>
                                      <w:t>May 27</w:t>
                                    </w:r>
                                    <w:r w:rsidR="00E457CF" w:rsidRPr="00CA6BCE">
                                      <w:rPr>
                                        <w:color w:val="FFFFFF" w:themeColor="background1"/>
                                        <w:sz w:val="28"/>
                                        <w:szCs w:val="28"/>
                                      </w:rPr>
                                      <w:t>, 2016</w:t>
                                    </w:r>
                                  </w:sdtContent>
                                </w:sdt>
                              </w:p>
                              <w:p w14:paraId="67F1A409" w14:textId="77777777" w:rsidR="00E457CF" w:rsidRDefault="00E457CF" w:rsidP="001732B7">
                                <w:pPr>
                                  <w:pStyle w:val="NoSpacing"/>
                                  <w:spacing w:after="240" w:line="288" w:lineRule="auto"/>
                                  <w:ind w:left="360" w:right="360"/>
                                  <w:rPr>
                                    <w:color w:val="FFFFFF" w:themeColor="background1"/>
                                    <w:sz w:val="28"/>
                                    <w:szCs w:val="28"/>
                                  </w:rPr>
                                </w:pPr>
                              </w:p>
                            </w:tc>
                          </w:tr>
                        </w:tbl>
                        <w:p w14:paraId="6DA42049" w14:textId="2449137E" w:rsidR="00E457CF" w:rsidRDefault="00E457CF" w:rsidP="005E1492">
                          <w:pPr>
                            <w:pStyle w:val="NoSpacing"/>
                            <w:rPr>
                              <w:caps/>
                              <w:color w:val="17365D" w:themeColor="text2" w:themeShade="BF"/>
                              <w:sz w:val="24"/>
                              <w:szCs w:val="40"/>
                            </w:rPr>
                          </w:pPr>
                          <w:r w:rsidRPr="00154B70">
                            <w:rPr>
                              <w:caps/>
                              <w:noProof/>
                              <w:color w:val="17365D" w:themeColor="text2" w:themeShade="BF"/>
                              <w:sz w:val="24"/>
                              <w:szCs w:val="40"/>
                            </w:rPr>
                            <w:drawing>
                              <wp:inline distT="0" distB="0" distL="0" distR="0" wp14:anchorId="61DAC8DA" wp14:editId="67FA5CFB">
                                <wp:extent cx="1508864" cy="574397"/>
                                <wp:effectExtent l="0" t="0" r="0" b="0"/>
                                <wp:docPr id="1057" name="Picture 6"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apture.PNG"/>
                                        <pic:cNvPicPr>
                                          <a:picLocks noChangeAspect="1"/>
                                        </pic:cNvPicPr>
                                      </pic:nvPicPr>
                                      <pic:blipFill>
                                        <a:blip r:embed="rId9">
                                          <a:lum bright="10000"/>
                                        </a:blip>
                                        <a:stretch>
                                          <a:fillRect/>
                                        </a:stretch>
                                      </pic:blipFill>
                                      <pic:spPr>
                                        <a:xfrm>
                                          <a:off x="0" y="0"/>
                                          <a:ext cx="1508864" cy="574397"/>
                                        </a:xfrm>
                                        <a:prstGeom prst="rect">
                                          <a:avLst/>
                                        </a:prstGeom>
                                      </pic:spPr>
                                    </pic:pic>
                                  </a:graphicData>
                                </a:graphic>
                              </wp:inline>
                            </w:drawing>
                          </w:r>
                          <w:r w:rsidRPr="00154B70">
                            <w:rPr>
                              <w:caps/>
                              <w:noProof/>
                              <w:color w:val="17365D" w:themeColor="text2" w:themeShade="BF"/>
                              <w:sz w:val="24"/>
                              <w:szCs w:val="40"/>
                            </w:rPr>
                            <w:drawing>
                              <wp:inline distT="0" distB="0" distL="0" distR="0" wp14:anchorId="50627151" wp14:editId="694E0B5F">
                                <wp:extent cx="807736" cy="859431"/>
                                <wp:effectExtent l="0" t="0" r="0" b="0"/>
                                <wp:docPr id="1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lum bright="10000"/>
                                          <a:extLst>
                                            <a:ext uri="{28A0092B-C50C-407E-A947-70E740481C1C}">
                                              <a14:useLocalDpi xmlns:a14="http://schemas.microsoft.com/office/drawing/2010/main" val="0"/>
                                            </a:ext>
                                          </a:extLst>
                                        </a:blip>
                                        <a:stretch>
                                          <a:fillRect/>
                                        </a:stretch>
                                      </pic:blipFill>
                                      <pic:spPr>
                                        <a:xfrm>
                                          <a:off x="0" y="0"/>
                                          <a:ext cx="824600" cy="877374"/>
                                        </a:xfrm>
                                        <a:prstGeom prst="rect">
                                          <a:avLst/>
                                        </a:prstGeom>
                                      </pic:spPr>
                                    </pic:pic>
                                  </a:graphicData>
                                </a:graphic>
                              </wp:inline>
                            </w:drawing>
                          </w:r>
                          <w:r w:rsidRPr="00494535">
                            <w:rPr>
                              <w:caps/>
                              <w:noProof/>
                              <w:color w:val="17365D" w:themeColor="text2" w:themeShade="BF"/>
                              <w:sz w:val="24"/>
                              <w:szCs w:val="40"/>
                            </w:rPr>
                            <w:t xml:space="preserve"> </w:t>
                          </w:r>
                          <w:r>
                            <w:rPr>
                              <w:caps/>
                              <w:noProof/>
                              <w:color w:val="17365D" w:themeColor="text2" w:themeShade="BF"/>
                              <w:sz w:val="24"/>
                              <w:szCs w:val="40"/>
                            </w:rPr>
                            <w:tab/>
                            <w:t xml:space="preserve">                    </w:t>
                          </w:r>
                          <w:r>
                            <w:rPr>
                              <w:caps/>
                              <w:noProof/>
                              <w:color w:val="17365D" w:themeColor="text2" w:themeShade="BF"/>
                              <w:sz w:val="24"/>
                              <w:szCs w:val="40"/>
                            </w:rPr>
                            <w:tab/>
                          </w:r>
                          <w:r>
                            <w:rPr>
                              <w:caps/>
                              <w:noProof/>
                              <w:color w:val="17365D" w:themeColor="text2" w:themeShade="BF"/>
                              <w:sz w:val="24"/>
                              <w:szCs w:val="40"/>
                            </w:rPr>
                            <w:drawing>
                              <wp:inline distT="0" distB="0" distL="0" distR="0" wp14:anchorId="1FEB6F0C" wp14:editId="260FF228">
                                <wp:extent cx="2152650" cy="593752"/>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JTlogo.jpg"/>
                                        <pic:cNvPicPr/>
                                      </pic:nvPicPr>
                                      <pic:blipFill>
                                        <a:blip r:embed="rId11">
                                          <a:extLst>
                                            <a:ext uri="{28A0092B-C50C-407E-A947-70E740481C1C}">
                                              <a14:useLocalDpi xmlns:a14="http://schemas.microsoft.com/office/drawing/2010/main" val="0"/>
                                            </a:ext>
                                          </a:extLst>
                                        </a:blip>
                                        <a:stretch>
                                          <a:fillRect/>
                                        </a:stretch>
                                      </pic:blipFill>
                                      <pic:spPr>
                                        <a:xfrm>
                                          <a:off x="0" y="0"/>
                                          <a:ext cx="2192351" cy="604702"/>
                                        </a:xfrm>
                                        <a:prstGeom prst="rect">
                                          <a:avLst/>
                                        </a:prstGeom>
                                      </pic:spPr>
                                    </pic:pic>
                                  </a:graphicData>
                                </a:graphic>
                              </wp:inline>
                            </w:drawing>
                          </w:r>
                          <w:r>
                            <w:rPr>
                              <w:caps/>
                              <w:noProof/>
                              <w:color w:val="17365D" w:themeColor="text2" w:themeShade="BF"/>
                              <w:sz w:val="24"/>
                              <w:szCs w:val="40"/>
                            </w:rPr>
                            <w:drawing>
                              <wp:inline distT="0" distB="0" distL="0" distR="0" wp14:anchorId="790101F3" wp14:editId="36B4C289">
                                <wp:extent cx="1226185" cy="767015"/>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_log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37101" cy="773843"/>
                                        </a:xfrm>
                                        <a:prstGeom prst="rect">
                                          <a:avLst/>
                                        </a:prstGeom>
                                      </pic:spPr>
                                    </pic:pic>
                                  </a:graphicData>
                                </a:graphic>
                              </wp:inline>
                            </w:drawing>
                          </w:r>
                        </w:p>
                        <w:p w14:paraId="4C77767F" w14:textId="77777777" w:rsidR="00E457CF" w:rsidRDefault="00E457CF" w:rsidP="005E1492">
                          <w:pPr>
                            <w:pStyle w:val="NoSpacing"/>
                            <w:rPr>
                              <w:caps/>
                              <w:color w:val="17365D" w:themeColor="text2" w:themeShade="BF"/>
                              <w:sz w:val="24"/>
                              <w:szCs w:val="40"/>
                            </w:rPr>
                          </w:pPr>
                        </w:p>
                      </w:txbxContent>
                    </v:textbox>
                    <w10:wrap anchorx="margin" anchory="page"/>
                  </v:shape>
                </w:pict>
              </mc:Fallback>
            </mc:AlternateContent>
          </w:r>
          <w:r w:rsidRPr="001732B7">
            <w:rPr>
              <w:rFonts w:eastAsiaTheme="minorEastAsia"/>
              <w:caps/>
              <w:noProof/>
              <w:color w:val="1F497D" w:themeColor="text2"/>
              <w:sz w:val="36"/>
              <w:szCs w:val="36"/>
              <w:lang w:val="en-US"/>
            </w:rPr>
            <w:drawing>
              <wp:inline distT="0" distB="0" distL="0" distR="0" wp14:anchorId="3FD3F690" wp14:editId="40B0AE88">
                <wp:extent cx="7001772" cy="4168716"/>
                <wp:effectExtent l="0" t="0" r="0" b="3810"/>
                <wp:docPr id="20" name="Picture 3" descr="20151022_095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20151022_095355.jpg"/>
                        <pic:cNvPicPr>
                          <a:picLocks noChangeAspect="1"/>
                        </pic:cNvPicPr>
                      </pic:nvPicPr>
                      <pic:blipFill>
                        <a:blip r:embed="rId13" cstate="print">
                          <a:lum bright="40000"/>
                          <a:extLst>
                            <a:ext uri="{28A0092B-C50C-407E-A947-70E740481C1C}">
                              <a14:useLocalDpi xmlns:a14="http://schemas.microsoft.com/office/drawing/2010/main"/>
                            </a:ext>
                          </a:extLst>
                        </a:blip>
                        <a:stretch>
                          <a:fillRect/>
                        </a:stretch>
                      </pic:blipFill>
                      <pic:spPr>
                        <a:xfrm>
                          <a:off x="0" y="0"/>
                          <a:ext cx="7021686" cy="4180573"/>
                        </a:xfrm>
                        <a:prstGeom prst="rect">
                          <a:avLst/>
                        </a:prstGeom>
                      </pic:spPr>
                    </pic:pic>
                  </a:graphicData>
                </a:graphic>
              </wp:inline>
            </w:drawing>
          </w:r>
          <w:r w:rsidR="005E1492">
            <w:rPr>
              <w:rFonts w:eastAsiaTheme="minorEastAsia"/>
              <w:caps/>
              <w:color w:val="1F497D" w:themeColor="text2"/>
              <w:sz w:val="36"/>
              <w:szCs w:val="36"/>
            </w:rPr>
            <w:br w:type="page"/>
          </w:r>
        </w:p>
      </w:sdtContent>
    </w:sdt>
    <w:p w14:paraId="031A14E9" w14:textId="69A99CAF" w:rsidR="006C7124" w:rsidRPr="00843523" w:rsidRDefault="00417210" w:rsidP="001206AE">
      <w:pPr>
        <w:spacing w:after="0" w:line="240" w:lineRule="auto"/>
        <w:jc w:val="right"/>
        <w:rPr>
          <w:sz w:val="18"/>
          <w:szCs w:val="18"/>
        </w:rPr>
      </w:pPr>
      <w:r w:rsidRPr="00843523">
        <w:rPr>
          <w:sz w:val="18"/>
          <w:szCs w:val="18"/>
        </w:rPr>
        <w:lastRenderedPageBreak/>
        <w:t>May 27</w:t>
      </w:r>
      <w:r w:rsidR="000E5D82" w:rsidRPr="00843523">
        <w:rPr>
          <w:sz w:val="18"/>
          <w:szCs w:val="18"/>
        </w:rPr>
        <w:t>, 2016</w:t>
      </w:r>
    </w:p>
    <w:p w14:paraId="1AA0DF33" w14:textId="14247EFD" w:rsidR="006C7124" w:rsidRPr="00843523" w:rsidRDefault="001206AE" w:rsidP="001206AE">
      <w:pPr>
        <w:tabs>
          <w:tab w:val="right" w:pos="9360"/>
        </w:tabs>
        <w:spacing w:after="0" w:line="240" w:lineRule="auto"/>
        <w:rPr>
          <w:sz w:val="18"/>
          <w:szCs w:val="18"/>
        </w:rPr>
      </w:pPr>
      <w:r w:rsidRPr="00843523">
        <w:rPr>
          <w:sz w:val="18"/>
          <w:szCs w:val="18"/>
        </w:rPr>
        <w:tab/>
      </w:r>
      <w:r w:rsidR="00A92985" w:rsidRPr="00843523">
        <w:rPr>
          <w:sz w:val="18"/>
          <w:szCs w:val="18"/>
        </w:rPr>
        <w:t>Project ID: 201516-14</w:t>
      </w:r>
    </w:p>
    <w:p w14:paraId="289F75FB" w14:textId="77777777" w:rsidR="006C7124" w:rsidRPr="00843523" w:rsidRDefault="00A92985" w:rsidP="001206AE">
      <w:pPr>
        <w:spacing w:after="0" w:line="240" w:lineRule="auto"/>
        <w:rPr>
          <w:sz w:val="18"/>
          <w:szCs w:val="21"/>
        </w:rPr>
      </w:pPr>
      <w:r w:rsidRPr="00843523">
        <w:rPr>
          <w:sz w:val="18"/>
          <w:szCs w:val="21"/>
        </w:rPr>
        <w:t>Helen Booth (Museum Director)</w:t>
      </w:r>
    </w:p>
    <w:p w14:paraId="087DEF7C" w14:textId="77777777" w:rsidR="00A92985" w:rsidRPr="00843523" w:rsidRDefault="00A92985" w:rsidP="001206AE">
      <w:pPr>
        <w:spacing w:after="0" w:line="240" w:lineRule="auto"/>
        <w:rPr>
          <w:sz w:val="18"/>
          <w:szCs w:val="21"/>
        </w:rPr>
      </w:pPr>
      <w:r w:rsidRPr="00843523">
        <w:rPr>
          <w:sz w:val="18"/>
          <w:szCs w:val="21"/>
        </w:rPr>
        <w:t>Jordan Historical Museum</w:t>
      </w:r>
    </w:p>
    <w:p w14:paraId="62591E98" w14:textId="77777777" w:rsidR="00A92985" w:rsidRPr="00843523" w:rsidRDefault="00A92985" w:rsidP="001206AE">
      <w:pPr>
        <w:spacing w:after="0" w:line="240" w:lineRule="auto"/>
        <w:rPr>
          <w:sz w:val="18"/>
          <w:szCs w:val="21"/>
        </w:rPr>
      </w:pPr>
      <w:r w:rsidRPr="00843523">
        <w:rPr>
          <w:sz w:val="18"/>
          <w:szCs w:val="21"/>
        </w:rPr>
        <w:t>3800 Main Street</w:t>
      </w:r>
    </w:p>
    <w:p w14:paraId="0FF7900D" w14:textId="77777777" w:rsidR="00A92985" w:rsidRPr="00843523" w:rsidRDefault="00F378EB" w:rsidP="001206AE">
      <w:pPr>
        <w:spacing w:after="0" w:line="240" w:lineRule="auto"/>
        <w:rPr>
          <w:sz w:val="18"/>
          <w:szCs w:val="21"/>
        </w:rPr>
      </w:pPr>
      <w:r w:rsidRPr="00843523">
        <w:rPr>
          <w:sz w:val="18"/>
          <w:szCs w:val="21"/>
        </w:rPr>
        <w:t xml:space="preserve">Lincoln, Ontario, </w:t>
      </w:r>
      <w:r w:rsidR="00A92985" w:rsidRPr="00843523">
        <w:rPr>
          <w:sz w:val="18"/>
          <w:szCs w:val="21"/>
        </w:rPr>
        <w:t>Canada</w:t>
      </w:r>
    </w:p>
    <w:p w14:paraId="275E0C9B" w14:textId="77777777" w:rsidR="00A92985" w:rsidRPr="00843523" w:rsidRDefault="00A92985" w:rsidP="001206AE">
      <w:pPr>
        <w:spacing w:after="0" w:line="240" w:lineRule="auto"/>
        <w:rPr>
          <w:sz w:val="18"/>
          <w:szCs w:val="21"/>
        </w:rPr>
      </w:pPr>
      <w:r w:rsidRPr="00843523">
        <w:rPr>
          <w:rFonts w:cs="Arial"/>
          <w:color w:val="222222"/>
          <w:sz w:val="18"/>
          <w:szCs w:val="21"/>
          <w:shd w:val="clear" w:color="auto" w:fill="FFFFFF"/>
        </w:rPr>
        <w:t>L0R 1S0</w:t>
      </w:r>
    </w:p>
    <w:p w14:paraId="5E164D87" w14:textId="77777777" w:rsidR="006C7124" w:rsidRPr="002D76D7" w:rsidRDefault="006C7124" w:rsidP="006C7124">
      <w:pPr>
        <w:spacing w:after="0"/>
        <w:rPr>
          <w:sz w:val="16"/>
        </w:rPr>
      </w:pPr>
    </w:p>
    <w:p w14:paraId="18A92F3A" w14:textId="3472D14A" w:rsidR="006C7124" w:rsidRDefault="006C7124" w:rsidP="006C7124">
      <w:pPr>
        <w:spacing w:after="0"/>
        <w:rPr>
          <w:sz w:val="21"/>
          <w:szCs w:val="21"/>
        </w:rPr>
      </w:pPr>
      <w:r w:rsidRPr="006071B5">
        <w:rPr>
          <w:sz w:val="21"/>
          <w:szCs w:val="21"/>
        </w:rPr>
        <w:t xml:space="preserve">Dear </w:t>
      </w:r>
      <w:r w:rsidR="00A92985" w:rsidRPr="006071B5">
        <w:rPr>
          <w:sz w:val="21"/>
          <w:szCs w:val="21"/>
        </w:rPr>
        <w:t>Ms. Booth</w:t>
      </w:r>
      <w:r w:rsidRPr="006071B5">
        <w:rPr>
          <w:sz w:val="21"/>
          <w:szCs w:val="21"/>
        </w:rPr>
        <w:t>,</w:t>
      </w:r>
    </w:p>
    <w:p w14:paraId="7FD1C723" w14:textId="77777777" w:rsidR="00843523" w:rsidRPr="00843523" w:rsidRDefault="00843523" w:rsidP="006C7124">
      <w:pPr>
        <w:spacing w:after="0"/>
        <w:rPr>
          <w:sz w:val="14"/>
          <w:szCs w:val="21"/>
        </w:rPr>
      </w:pPr>
    </w:p>
    <w:p w14:paraId="77D45EA9" w14:textId="77777777" w:rsidR="006C7124" w:rsidRPr="006071B5" w:rsidRDefault="006C7124" w:rsidP="001B0843">
      <w:pPr>
        <w:spacing w:line="240" w:lineRule="auto"/>
        <w:rPr>
          <w:b/>
          <w:sz w:val="21"/>
          <w:szCs w:val="21"/>
        </w:rPr>
      </w:pPr>
      <w:r w:rsidRPr="006071B5">
        <w:rPr>
          <w:b/>
          <w:sz w:val="21"/>
          <w:szCs w:val="21"/>
        </w:rPr>
        <w:t xml:space="preserve">RE: </w:t>
      </w:r>
      <w:r w:rsidR="00A92985" w:rsidRPr="006071B5">
        <w:rPr>
          <w:b/>
          <w:sz w:val="21"/>
          <w:szCs w:val="21"/>
        </w:rPr>
        <w:t>Jordan Historical Museum – Ground Penetrating Radar Survey</w:t>
      </w:r>
    </w:p>
    <w:p w14:paraId="29407B3F" w14:textId="7062CBBA" w:rsidR="006C7124" w:rsidRPr="006071B5" w:rsidRDefault="00917332" w:rsidP="00494535">
      <w:pPr>
        <w:jc w:val="both"/>
        <w:rPr>
          <w:sz w:val="21"/>
          <w:szCs w:val="21"/>
        </w:rPr>
      </w:pPr>
      <w:r w:rsidRPr="006071B5">
        <w:rPr>
          <w:sz w:val="21"/>
          <w:szCs w:val="21"/>
        </w:rPr>
        <w:t xml:space="preserve">Please accept this letter of </w:t>
      </w:r>
      <w:r w:rsidR="006C7124" w:rsidRPr="006071B5">
        <w:rPr>
          <w:sz w:val="21"/>
          <w:szCs w:val="21"/>
        </w:rPr>
        <w:t xml:space="preserve">formal </w:t>
      </w:r>
      <w:r w:rsidRPr="006071B5">
        <w:rPr>
          <w:sz w:val="21"/>
          <w:szCs w:val="21"/>
        </w:rPr>
        <w:t xml:space="preserve">deliverance </w:t>
      </w:r>
      <w:r w:rsidR="006C7124" w:rsidRPr="006071B5">
        <w:rPr>
          <w:sz w:val="21"/>
          <w:szCs w:val="21"/>
        </w:rPr>
        <w:t>for</w:t>
      </w:r>
      <w:r w:rsidR="001B0843" w:rsidRPr="006071B5">
        <w:rPr>
          <w:sz w:val="21"/>
          <w:szCs w:val="21"/>
        </w:rPr>
        <w:t xml:space="preserve"> the</w:t>
      </w:r>
      <w:r w:rsidR="006C7124" w:rsidRPr="006071B5">
        <w:rPr>
          <w:sz w:val="21"/>
          <w:szCs w:val="21"/>
        </w:rPr>
        <w:t xml:space="preserve"> </w:t>
      </w:r>
      <w:r w:rsidR="001B0843" w:rsidRPr="006071B5">
        <w:rPr>
          <w:sz w:val="21"/>
          <w:szCs w:val="21"/>
        </w:rPr>
        <w:t xml:space="preserve">Jordan Historical Museum – Ground Penetrating Radar Survey </w:t>
      </w:r>
      <w:r w:rsidRPr="006071B5">
        <w:rPr>
          <w:sz w:val="21"/>
          <w:szCs w:val="21"/>
        </w:rPr>
        <w:t xml:space="preserve">Project </w:t>
      </w:r>
      <w:r w:rsidR="0073783B">
        <w:rPr>
          <w:sz w:val="21"/>
          <w:szCs w:val="21"/>
        </w:rPr>
        <w:t xml:space="preserve">Final </w:t>
      </w:r>
      <w:r w:rsidR="00F67193" w:rsidRPr="006071B5">
        <w:rPr>
          <w:sz w:val="21"/>
          <w:szCs w:val="21"/>
        </w:rPr>
        <w:t>R</w:t>
      </w:r>
      <w:r w:rsidRPr="006071B5">
        <w:rPr>
          <w:sz w:val="21"/>
          <w:szCs w:val="21"/>
        </w:rPr>
        <w:t>eport</w:t>
      </w:r>
      <w:r w:rsidR="00494535" w:rsidRPr="006071B5">
        <w:rPr>
          <w:sz w:val="21"/>
          <w:szCs w:val="21"/>
        </w:rPr>
        <w:t>.</w:t>
      </w:r>
    </w:p>
    <w:p w14:paraId="2EA46DE2" w14:textId="02D9FD29" w:rsidR="001206AE" w:rsidRPr="001206AE" w:rsidRDefault="006C7124" w:rsidP="00494535">
      <w:pPr>
        <w:jc w:val="both"/>
        <w:rPr>
          <w:rFonts w:ascii="Arial" w:eastAsia="Times New Roman" w:hAnsi="Arial" w:cs="Arial"/>
          <w:b/>
          <w:bCs/>
          <w:sz w:val="21"/>
          <w:szCs w:val="21"/>
          <w:lang w:val="en-US"/>
        </w:rPr>
      </w:pPr>
      <w:r w:rsidRPr="006071B5">
        <w:rPr>
          <w:sz w:val="21"/>
          <w:szCs w:val="21"/>
        </w:rPr>
        <w:t xml:space="preserve">The objective of this </w:t>
      </w:r>
      <w:r w:rsidR="0023717E" w:rsidRPr="006071B5">
        <w:rPr>
          <w:sz w:val="21"/>
          <w:szCs w:val="21"/>
        </w:rPr>
        <w:t xml:space="preserve">thesis project </w:t>
      </w:r>
      <w:r w:rsidR="00AF39EF">
        <w:rPr>
          <w:sz w:val="21"/>
          <w:szCs w:val="21"/>
        </w:rPr>
        <w:t>was</w:t>
      </w:r>
      <w:r w:rsidR="00AF39EF" w:rsidRPr="006071B5">
        <w:rPr>
          <w:sz w:val="21"/>
          <w:szCs w:val="21"/>
        </w:rPr>
        <w:t xml:space="preserve"> </w:t>
      </w:r>
      <w:r w:rsidR="0023717E" w:rsidRPr="006071B5">
        <w:rPr>
          <w:sz w:val="21"/>
          <w:szCs w:val="21"/>
        </w:rPr>
        <w:t xml:space="preserve">to perform a Ground Penetrating Radar </w:t>
      </w:r>
      <w:r w:rsidR="00A71D6D" w:rsidRPr="006071B5">
        <w:rPr>
          <w:sz w:val="21"/>
          <w:szCs w:val="21"/>
        </w:rPr>
        <w:t xml:space="preserve">(GPR) </w:t>
      </w:r>
      <w:r w:rsidR="00AF39EF">
        <w:rPr>
          <w:sz w:val="21"/>
          <w:szCs w:val="21"/>
        </w:rPr>
        <w:t>s</w:t>
      </w:r>
      <w:r w:rsidR="00AF39EF" w:rsidRPr="006071B5">
        <w:rPr>
          <w:sz w:val="21"/>
          <w:szCs w:val="21"/>
        </w:rPr>
        <w:t xml:space="preserve">urvey </w:t>
      </w:r>
      <w:r w:rsidR="0023717E" w:rsidRPr="006071B5">
        <w:rPr>
          <w:sz w:val="21"/>
          <w:szCs w:val="21"/>
        </w:rPr>
        <w:t xml:space="preserve">of the lands </w:t>
      </w:r>
      <w:r w:rsidR="00DF25BC" w:rsidRPr="006071B5">
        <w:rPr>
          <w:sz w:val="21"/>
          <w:szCs w:val="21"/>
        </w:rPr>
        <w:t>owned by the</w:t>
      </w:r>
      <w:r w:rsidR="0023717E" w:rsidRPr="006071B5">
        <w:rPr>
          <w:sz w:val="21"/>
          <w:szCs w:val="21"/>
        </w:rPr>
        <w:t xml:space="preserve"> Jordan Historical Museum to search for </w:t>
      </w:r>
      <w:r w:rsidR="00DF25BC" w:rsidRPr="006071B5">
        <w:rPr>
          <w:sz w:val="21"/>
          <w:szCs w:val="21"/>
        </w:rPr>
        <w:t>all possible</w:t>
      </w:r>
      <w:r w:rsidR="0023717E" w:rsidRPr="006071B5">
        <w:rPr>
          <w:sz w:val="21"/>
          <w:szCs w:val="21"/>
        </w:rPr>
        <w:t xml:space="preserve"> internments</w:t>
      </w:r>
      <w:r w:rsidR="00DF25BC" w:rsidRPr="006071B5">
        <w:rPr>
          <w:sz w:val="21"/>
          <w:szCs w:val="21"/>
        </w:rPr>
        <w:t xml:space="preserve"> and to record subsequent findings</w:t>
      </w:r>
      <w:r w:rsidR="0023717E" w:rsidRPr="006071B5">
        <w:rPr>
          <w:sz w:val="21"/>
          <w:szCs w:val="21"/>
        </w:rPr>
        <w:t xml:space="preserve">. </w:t>
      </w:r>
      <w:r w:rsidR="00987D4B">
        <w:rPr>
          <w:sz w:val="21"/>
          <w:szCs w:val="21"/>
        </w:rPr>
        <w:t xml:space="preserve"> </w:t>
      </w:r>
      <w:r w:rsidR="001E178C">
        <w:rPr>
          <w:sz w:val="21"/>
          <w:szCs w:val="21"/>
        </w:rPr>
        <w:t xml:space="preserve">The attached report consists of the </w:t>
      </w:r>
      <w:r w:rsidR="002D12C9">
        <w:rPr>
          <w:sz w:val="21"/>
          <w:szCs w:val="21"/>
        </w:rPr>
        <w:t>final project results</w:t>
      </w:r>
      <w:r w:rsidR="001E178C">
        <w:rPr>
          <w:sz w:val="21"/>
          <w:szCs w:val="21"/>
        </w:rPr>
        <w:t>.</w:t>
      </w:r>
      <w:r w:rsidR="00F32C21">
        <w:rPr>
          <w:sz w:val="21"/>
          <w:szCs w:val="21"/>
        </w:rPr>
        <w:t xml:space="preserve">  </w:t>
      </w:r>
      <w:r w:rsidR="00F32C21" w:rsidRPr="00EF7C75">
        <w:rPr>
          <w:sz w:val="21"/>
          <w:szCs w:val="21"/>
        </w:rPr>
        <w:t xml:space="preserve">As of </w:t>
      </w:r>
      <w:r w:rsidR="00F32C21" w:rsidRPr="00EF7C75">
        <w:rPr>
          <w:b/>
          <w:sz w:val="21"/>
          <w:szCs w:val="21"/>
        </w:rPr>
        <w:t>May 27, 2016</w:t>
      </w:r>
      <w:r w:rsidR="00F32C21" w:rsidRPr="00EF7C75">
        <w:rPr>
          <w:sz w:val="21"/>
          <w:szCs w:val="21"/>
        </w:rPr>
        <w:t xml:space="preserve">, the project is 100% completed, with approximately </w:t>
      </w:r>
      <w:r w:rsidR="00CC1D82">
        <w:rPr>
          <w:sz w:val="21"/>
          <w:szCs w:val="21"/>
        </w:rPr>
        <w:t>90</w:t>
      </w:r>
      <w:r w:rsidR="00F32C21">
        <w:rPr>
          <w:sz w:val="21"/>
          <w:szCs w:val="21"/>
        </w:rPr>
        <w:t>3.5</w:t>
      </w:r>
      <w:r w:rsidR="00F32C21" w:rsidRPr="00EF7C75">
        <w:rPr>
          <w:sz w:val="21"/>
          <w:szCs w:val="21"/>
        </w:rPr>
        <w:t xml:space="preserve"> hours expended</w:t>
      </w:r>
      <w:r w:rsidR="00F32C21">
        <w:rPr>
          <w:sz w:val="21"/>
          <w:szCs w:val="21"/>
        </w:rPr>
        <w:t>.</w:t>
      </w:r>
      <w:r w:rsidR="001E178C">
        <w:rPr>
          <w:sz w:val="21"/>
          <w:szCs w:val="21"/>
        </w:rPr>
        <w:t xml:space="preserve"> </w:t>
      </w:r>
      <w:r w:rsidR="00987D4B">
        <w:rPr>
          <w:sz w:val="21"/>
          <w:szCs w:val="21"/>
        </w:rPr>
        <w:t xml:space="preserve"> </w:t>
      </w:r>
      <w:r w:rsidR="00732097">
        <w:rPr>
          <w:sz w:val="21"/>
          <w:szCs w:val="21"/>
        </w:rPr>
        <w:t>The project</w:t>
      </w:r>
      <w:r w:rsidR="00F32C21">
        <w:rPr>
          <w:sz w:val="21"/>
          <w:szCs w:val="21"/>
        </w:rPr>
        <w:t xml:space="preserve"> </w:t>
      </w:r>
      <w:r w:rsidR="00AF39EF">
        <w:rPr>
          <w:sz w:val="21"/>
          <w:szCs w:val="21"/>
        </w:rPr>
        <w:t xml:space="preserve">had </w:t>
      </w:r>
      <w:r w:rsidR="00732097">
        <w:rPr>
          <w:sz w:val="21"/>
          <w:szCs w:val="21"/>
        </w:rPr>
        <w:t xml:space="preserve">a total cost of </w:t>
      </w:r>
      <w:r w:rsidR="00EF7C75" w:rsidRPr="00EF7C75">
        <w:rPr>
          <w:b/>
          <w:sz w:val="21"/>
          <w:szCs w:val="21"/>
        </w:rPr>
        <w:t>$</w:t>
      </w:r>
      <w:r w:rsidR="00CC1D82" w:rsidRPr="00CC1D82">
        <w:rPr>
          <w:b/>
          <w:sz w:val="21"/>
          <w:szCs w:val="21"/>
        </w:rPr>
        <w:t>90,228.24</w:t>
      </w:r>
      <w:r w:rsidR="00732097">
        <w:rPr>
          <w:sz w:val="21"/>
          <w:szCs w:val="21"/>
        </w:rPr>
        <w:t>.</w:t>
      </w:r>
      <w:r w:rsidR="0018054A" w:rsidRPr="00EF7C75">
        <w:rPr>
          <w:sz w:val="21"/>
          <w:szCs w:val="21"/>
        </w:rPr>
        <w:t xml:space="preserve"> </w:t>
      </w:r>
      <w:r w:rsidR="00843523">
        <w:rPr>
          <w:sz w:val="21"/>
          <w:szCs w:val="21"/>
        </w:rPr>
        <w:t xml:space="preserve"> </w:t>
      </w:r>
      <w:r w:rsidR="00732097">
        <w:rPr>
          <w:sz w:val="21"/>
          <w:szCs w:val="21"/>
        </w:rPr>
        <w:t>T</w:t>
      </w:r>
      <w:r w:rsidR="0018054A" w:rsidRPr="00EF7C75">
        <w:rPr>
          <w:sz w:val="21"/>
          <w:szCs w:val="21"/>
        </w:rPr>
        <w:t>he cost assume</w:t>
      </w:r>
      <w:r w:rsidR="00AF39EF">
        <w:rPr>
          <w:sz w:val="21"/>
          <w:szCs w:val="21"/>
        </w:rPr>
        <w:t>s</w:t>
      </w:r>
      <w:r w:rsidR="0018054A" w:rsidRPr="00EF7C75">
        <w:rPr>
          <w:sz w:val="21"/>
          <w:szCs w:val="21"/>
        </w:rPr>
        <w:t xml:space="preserve"> coverage of labour, rentals and incidentals required for completion of the project</w:t>
      </w:r>
      <w:r w:rsidR="00F32C21">
        <w:rPr>
          <w:sz w:val="21"/>
          <w:szCs w:val="21"/>
        </w:rPr>
        <w:t xml:space="preserve">.  </w:t>
      </w:r>
      <w:r w:rsidR="00843523">
        <w:rPr>
          <w:sz w:val="21"/>
          <w:szCs w:val="21"/>
        </w:rPr>
        <w:t xml:space="preserve">An Electrical Resistance survey was added to the project scope, in turn increasing the required working hours and cost to complete the project goal.  </w:t>
      </w:r>
      <w:r w:rsidR="00C90528">
        <w:rPr>
          <w:sz w:val="21"/>
          <w:szCs w:val="21"/>
        </w:rPr>
        <w:t xml:space="preserve">After receiving training for the equipment at Western University, the team completed the survey of the museum grounds on May 7, 2016.  The data </w:t>
      </w:r>
      <w:r w:rsidR="00AF39EF">
        <w:rPr>
          <w:sz w:val="21"/>
          <w:szCs w:val="21"/>
        </w:rPr>
        <w:t xml:space="preserve">were </w:t>
      </w:r>
      <w:r w:rsidR="00C90528">
        <w:rPr>
          <w:sz w:val="21"/>
          <w:szCs w:val="21"/>
        </w:rPr>
        <w:t xml:space="preserve">then processed at Western University.  Further analysis, map making, and recording of findings </w:t>
      </w:r>
      <w:r w:rsidR="00AF39EF">
        <w:rPr>
          <w:sz w:val="21"/>
          <w:szCs w:val="21"/>
        </w:rPr>
        <w:t xml:space="preserve">were </w:t>
      </w:r>
      <w:r w:rsidR="00C90528">
        <w:rPr>
          <w:sz w:val="21"/>
          <w:szCs w:val="21"/>
        </w:rPr>
        <w:t xml:space="preserve">finalized at Niagara College.  </w:t>
      </w:r>
      <w:r w:rsidR="00F32C21">
        <w:rPr>
          <w:sz w:val="21"/>
          <w:szCs w:val="21"/>
        </w:rPr>
        <w:t xml:space="preserve">A </w:t>
      </w:r>
      <w:r w:rsidR="000F160C" w:rsidRPr="007C1098">
        <w:rPr>
          <w:sz w:val="21"/>
          <w:szCs w:val="21"/>
        </w:rPr>
        <w:t>presentation of subsequent findings</w:t>
      </w:r>
      <w:r w:rsidR="007C1098" w:rsidRPr="007C1098">
        <w:rPr>
          <w:sz w:val="21"/>
          <w:szCs w:val="21"/>
        </w:rPr>
        <w:t xml:space="preserve"> in the form of a formal report and a presentation</w:t>
      </w:r>
      <w:r w:rsidR="00F32C21">
        <w:rPr>
          <w:sz w:val="21"/>
          <w:szCs w:val="21"/>
        </w:rPr>
        <w:t xml:space="preserve"> </w:t>
      </w:r>
      <w:r w:rsidR="00890722">
        <w:rPr>
          <w:sz w:val="21"/>
          <w:szCs w:val="21"/>
        </w:rPr>
        <w:t xml:space="preserve">is </w:t>
      </w:r>
      <w:r w:rsidR="00F32C21">
        <w:rPr>
          <w:sz w:val="21"/>
          <w:szCs w:val="21"/>
        </w:rPr>
        <w:t xml:space="preserve">scheduled for </w:t>
      </w:r>
      <w:r w:rsidR="00F32C21">
        <w:rPr>
          <w:b/>
          <w:sz w:val="21"/>
          <w:szCs w:val="21"/>
        </w:rPr>
        <w:t>June 1</w:t>
      </w:r>
      <w:r w:rsidR="00F32C21" w:rsidRPr="004E5E9C">
        <w:rPr>
          <w:b/>
          <w:sz w:val="21"/>
          <w:szCs w:val="21"/>
          <w:vertAlign w:val="superscript"/>
        </w:rPr>
        <w:t>st</w:t>
      </w:r>
      <w:r w:rsidR="00F32C21" w:rsidRPr="00EF7C75">
        <w:rPr>
          <w:b/>
          <w:sz w:val="21"/>
          <w:szCs w:val="21"/>
        </w:rPr>
        <w:t>, 2016</w:t>
      </w:r>
      <w:r w:rsidR="000F160C" w:rsidRPr="007C1098">
        <w:rPr>
          <w:sz w:val="21"/>
          <w:szCs w:val="21"/>
        </w:rPr>
        <w:t>.</w:t>
      </w:r>
      <w:r w:rsidR="000F160C" w:rsidRPr="006071B5">
        <w:rPr>
          <w:sz w:val="21"/>
          <w:szCs w:val="21"/>
        </w:rPr>
        <w:t xml:space="preserve"> </w:t>
      </w:r>
      <w:r w:rsidR="00DF25BC" w:rsidRPr="006071B5">
        <w:rPr>
          <w:sz w:val="21"/>
          <w:szCs w:val="21"/>
        </w:rPr>
        <w:t xml:space="preserve"> </w:t>
      </w:r>
      <w:r w:rsidR="00843523">
        <w:rPr>
          <w:sz w:val="21"/>
          <w:szCs w:val="21"/>
        </w:rPr>
        <w:t xml:space="preserve">Despite initial difficulties with the equipment the GPR and Electrical Resistance survey were able to detect possible, interments on the west side of the Fry House. </w:t>
      </w:r>
    </w:p>
    <w:p w14:paraId="1F5F71F1" w14:textId="36E72CB3" w:rsidR="001B0843" w:rsidRDefault="006C7124" w:rsidP="001E178C">
      <w:pPr>
        <w:spacing w:after="0"/>
        <w:jc w:val="both"/>
        <w:rPr>
          <w:sz w:val="21"/>
          <w:szCs w:val="21"/>
        </w:rPr>
      </w:pPr>
      <w:r w:rsidRPr="006071B5">
        <w:rPr>
          <w:sz w:val="21"/>
          <w:szCs w:val="21"/>
        </w:rPr>
        <w:t xml:space="preserve">Should you have any questions or concerns regarding the attached assignment, or if there are any technical issues regarding the document, please feel free to contact me at 647-388-3360 or via email at </w:t>
      </w:r>
      <w:r w:rsidRPr="00843523">
        <w:rPr>
          <w:sz w:val="21"/>
          <w:szCs w:val="21"/>
        </w:rPr>
        <w:t>jess.chan89@gmail.com</w:t>
      </w:r>
      <w:r w:rsidR="0047285D" w:rsidRPr="006071B5">
        <w:rPr>
          <w:sz w:val="21"/>
          <w:szCs w:val="21"/>
        </w:rPr>
        <w:t>.  We</w:t>
      </w:r>
      <w:r w:rsidRPr="006071B5">
        <w:rPr>
          <w:sz w:val="21"/>
          <w:szCs w:val="21"/>
        </w:rPr>
        <w:t xml:space="preserve"> look forward to receiving your comments and advice. </w:t>
      </w:r>
      <w:r w:rsidR="00890722">
        <w:rPr>
          <w:sz w:val="21"/>
          <w:szCs w:val="21"/>
        </w:rPr>
        <w:t xml:space="preserve"> </w:t>
      </w:r>
      <w:r w:rsidRPr="006071B5">
        <w:rPr>
          <w:sz w:val="21"/>
          <w:szCs w:val="21"/>
        </w:rPr>
        <w:t xml:space="preserve">Thank you for your time and attention.  </w:t>
      </w:r>
    </w:p>
    <w:p w14:paraId="10E4B95C" w14:textId="77777777" w:rsidR="001E178C" w:rsidRPr="002D76D7" w:rsidRDefault="001E178C" w:rsidP="001E178C">
      <w:pPr>
        <w:spacing w:after="0"/>
        <w:jc w:val="both"/>
        <w:rPr>
          <w:sz w:val="16"/>
          <w:szCs w:val="21"/>
        </w:rPr>
      </w:pPr>
    </w:p>
    <w:p w14:paraId="2BA2F5EE" w14:textId="77777777" w:rsidR="006C7124" w:rsidRPr="006071B5" w:rsidRDefault="006C7124" w:rsidP="00C46B58">
      <w:pPr>
        <w:spacing w:after="0"/>
        <w:rPr>
          <w:sz w:val="21"/>
          <w:szCs w:val="21"/>
        </w:rPr>
      </w:pPr>
      <w:r w:rsidRPr="006071B5">
        <w:rPr>
          <w:sz w:val="21"/>
          <w:szCs w:val="21"/>
        </w:rPr>
        <w:t>Kindest Regards,</w:t>
      </w:r>
    </w:p>
    <w:p w14:paraId="25C17AF6" w14:textId="0698B17E" w:rsidR="006C7124" w:rsidRPr="006071B5" w:rsidRDefault="00180F1C" w:rsidP="00180F1C">
      <w:pPr>
        <w:spacing w:after="0"/>
        <w:rPr>
          <w:sz w:val="21"/>
          <w:szCs w:val="21"/>
        </w:rPr>
      </w:pPr>
      <w:r w:rsidRPr="006071B5">
        <w:rPr>
          <w:b/>
          <w:noProof/>
          <w:sz w:val="21"/>
          <w:szCs w:val="21"/>
          <w:lang w:val="en-US"/>
        </w:rPr>
        <w:drawing>
          <wp:inline distT="0" distB="0" distL="0" distR="0" wp14:anchorId="386F2D74" wp14:editId="6F32A2CB">
            <wp:extent cx="1512466" cy="3905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essCSignature.jpg"/>
                    <pic:cNvPicPr/>
                  </pic:nvPicPr>
                  <pic:blipFill rotWithShape="1">
                    <a:blip r:embed="rId14" cstate="print">
                      <a:extLst>
                        <a:ext uri="{BEBA8EAE-BF5A-486C-A8C5-ECC9F3942E4B}">
                          <a14:imgProps xmlns:a14="http://schemas.microsoft.com/office/drawing/2010/main">
                            <a14:imgLayer r:embed="rId15">
                              <a14:imgEffect>
                                <a14:brightnessContrast bright="20000" contrast="-20000"/>
                              </a14:imgEffect>
                            </a14:imgLayer>
                          </a14:imgProps>
                        </a:ext>
                        <a:ext uri="{28A0092B-C50C-407E-A947-70E740481C1C}">
                          <a14:useLocalDpi xmlns:a14="http://schemas.microsoft.com/office/drawing/2010/main" val="0"/>
                        </a:ext>
                      </a:extLst>
                    </a:blip>
                    <a:srcRect t="18526" b="5455"/>
                    <a:stretch/>
                  </pic:blipFill>
                  <pic:spPr bwMode="auto">
                    <a:xfrm>
                      <a:off x="0" y="0"/>
                      <a:ext cx="1575339" cy="406759"/>
                    </a:xfrm>
                    <a:prstGeom prst="rect">
                      <a:avLst/>
                    </a:prstGeom>
                    <a:ln>
                      <a:noFill/>
                    </a:ln>
                    <a:extLst>
                      <a:ext uri="{53640926-AAD7-44D8-BBD7-CCE9431645EC}">
                        <a14:shadowObscured xmlns:a14="http://schemas.microsoft.com/office/drawing/2010/main"/>
                      </a:ext>
                    </a:extLst>
                  </pic:spPr>
                </pic:pic>
              </a:graphicData>
            </a:graphic>
          </wp:inline>
        </w:drawing>
      </w:r>
    </w:p>
    <w:p w14:paraId="0A96FE7F" w14:textId="3F910694" w:rsidR="006C7124" w:rsidRPr="006071B5" w:rsidRDefault="006C7124" w:rsidP="00180F1C">
      <w:pPr>
        <w:spacing w:after="0" w:line="240" w:lineRule="auto"/>
        <w:rPr>
          <w:b/>
          <w:sz w:val="21"/>
          <w:szCs w:val="21"/>
        </w:rPr>
      </w:pPr>
      <w:r w:rsidRPr="006071B5">
        <w:rPr>
          <w:b/>
          <w:sz w:val="21"/>
          <w:szCs w:val="21"/>
        </w:rPr>
        <w:t>Jessica Chan</w:t>
      </w:r>
      <w:r w:rsidR="001E2D5D" w:rsidRPr="006071B5">
        <w:rPr>
          <w:b/>
          <w:sz w:val="21"/>
          <w:szCs w:val="21"/>
        </w:rPr>
        <w:t>, B.A.</w:t>
      </w:r>
    </w:p>
    <w:p w14:paraId="3CCE2C0E" w14:textId="4C7CD6CC" w:rsidR="000F160C" w:rsidRPr="002D76D7" w:rsidRDefault="00B04F2E" w:rsidP="00C46B58">
      <w:pPr>
        <w:spacing w:after="0" w:line="240" w:lineRule="auto"/>
        <w:rPr>
          <w:sz w:val="18"/>
          <w:szCs w:val="21"/>
        </w:rPr>
      </w:pPr>
      <w:r w:rsidRPr="002D76D7">
        <w:rPr>
          <w:sz w:val="18"/>
          <w:szCs w:val="21"/>
        </w:rPr>
        <w:t>Project Manager/</w:t>
      </w:r>
      <w:r w:rsidR="006C7124" w:rsidRPr="002D76D7">
        <w:rPr>
          <w:sz w:val="18"/>
          <w:szCs w:val="21"/>
        </w:rPr>
        <w:t>GIS-GM Certificate Candidate</w:t>
      </w:r>
    </w:p>
    <w:p w14:paraId="6B21FC7E" w14:textId="5F39C172" w:rsidR="00F87B35" w:rsidRPr="002D76D7" w:rsidRDefault="001E2D5D" w:rsidP="00C46B58">
      <w:pPr>
        <w:spacing w:after="0" w:line="240" w:lineRule="auto"/>
        <w:rPr>
          <w:sz w:val="18"/>
          <w:szCs w:val="21"/>
        </w:rPr>
      </w:pPr>
      <w:r w:rsidRPr="002D76D7">
        <w:rPr>
          <w:sz w:val="18"/>
          <w:szCs w:val="21"/>
        </w:rPr>
        <w:t>JC</w:t>
      </w:r>
      <w:r w:rsidR="005D0D9B" w:rsidRPr="002D76D7">
        <w:rPr>
          <w:sz w:val="18"/>
          <w:szCs w:val="21"/>
        </w:rPr>
        <w:t xml:space="preserve">/ </w:t>
      </w:r>
      <w:r w:rsidR="007C4F6D" w:rsidRPr="002D76D7">
        <w:rPr>
          <w:sz w:val="18"/>
          <w:szCs w:val="21"/>
        </w:rPr>
        <w:t>T</w:t>
      </w:r>
      <w:r w:rsidR="000F160C" w:rsidRPr="002D76D7">
        <w:rPr>
          <w:sz w:val="18"/>
          <w:szCs w:val="21"/>
        </w:rPr>
        <w:t>V, JJB</w:t>
      </w:r>
    </w:p>
    <w:p w14:paraId="0F9ED847" w14:textId="77777777" w:rsidR="001B0843" w:rsidRPr="002D76D7" w:rsidRDefault="001B0843" w:rsidP="006C7124">
      <w:pPr>
        <w:spacing w:after="0"/>
        <w:rPr>
          <w:b/>
          <w:sz w:val="16"/>
          <w:szCs w:val="2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2908"/>
        <w:gridCol w:w="2908"/>
        <w:gridCol w:w="2909"/>
      </w:tblGrid>
      <w:tr w:rsidR="001B0843" w:rsidRPr="001206AE" w14:paraId="25503B8A" w14:textId="77777777" w:rsidTr="001B0843">
        <w:tc>
          <w:tcPr>
            <w:tcW w:w="625" w:type="dxa"/>
          </w:tcPr>
          <w:p w14:paraId="5BDBE752" w14:textId="77777777" w:rsidR="001B0843" w:rsidRPr="00843523" w:rsidRDefault="001B0843" w:rsidP="001E178C">
            <w:pPr>
              <w:spacing w:line="360" w:lineRule="auto"/>
              <w:rPr>
                <w:sz w:val="18"/>
                <w:szCs w:val="21"/>
              </w:rPr>
            </w:pPr>
            <w:r w:rsidRPr="00843523">
              <w:rPr>
                <w:sz w:val="18"/>
                <w:szCs w:val="21"/>
              </w:rPr>
              <w:t xml:space="preserve">CC: </w:t>
            </w:r>
          </w:p>
        </w:tc>
        <w:tc>
          <w:tcPr>
            <w:tcW w:w="2908" w:type="dxa"/>
          </w:tcPr>
          <w:p w14:paraId="1E46123A" w14:textId="77777777" w:rsidR="001B0843" w:rsidRPr="00843523" w:rsidRDefault="001B0843" w:rsidP="001E178C">
            <w:pPr>
              <w:spacing w:line="360" w:lineRule="auto"/>
              <w:rPr>
                <w:sz w:val="18"/>
                <w:szCs w:val="21"/>
              </w:rPr>
            </w:pPr>
            <w:r w:rsidRPr="00843523">
              <w:rPr>
                <w:sz w:val="18"/>
                <w:szCs w:val="21"/>
              </w:rPr>
              <w:t>Jonathan Jn Baptiste</w:t>
            </w:r>
          </w:p>
          <w:p w14:paraId="013601F5" w14:textId="77777777" w:rsidR="001B0843" w:rsidRPr="00843523" w:rsidRDefault="001B0843" w:rsidP="001E178C">
            <w:pPr>
              <w:spacing w:line="360" w:lineRule="auto"/>
              <w:rPr>
                <w:b/>
                <w:sz w:val="18"/>
                <w:szCs w:val="21"/>
              </w:rPr>
            </w:pPr>
            <w:r w:rsidRPr="00843523">
              <w:rPr>
                <w:sz w:val="18"/>
                <w:szCs w:val="21"/>
              </w:rPr>
              <w:t>(GIS Analyst)</w:t>
            </w:r>
          </w:p>
        </w:tc>
        <w:tc>
          <w:tcPr>
            <w:tcW w:w="2908" w:type="dxa"/>
          </w:tcPr>
          <w:p w14:paraId="0FF5C10A" w14:textId="77777777" w:rsidR="001B0843" w:rsidRPr="00843523" w:rsidRDefault="001B0843" w:rsidP="001E178C">
            <w:pPr>
              <w:spacing w:line="360" w:lineRule="auto"/>
              <w:rPr>
                <w:sz w:val="18"/>
                <w:szCs w:val="21"/>
              </w:rPr>
            </w:pPr>
            <w:r w:rsidRPr="00843523">
              <w:rPr>
                <w:sz w:val="18"/>
                <w:szCs w:val="21"/>
              </w:rPr>
              <w:t>Travis Vanos</w:t>
            </w:r>
          </w:p>
          <w:p w14:paraId="61FB567A" w14:textId="77777777" w:rsidR="001B0843" w:rsidRPr="00843523" w:rsidRDefault="001B0843" w:rsidP="001E178C">
            <w:pPr>
              <w:spacing w:line="360" w:lineRule="auto"/>
              <w:rPr>
                <w:sz w:val="18"/>
                <w:szCs w:val="21"/>
              </w:rPr>
            </w:pPr>
            <w:r w:rsidRPr="00843523">
              <w:rPr>
                <w:sz w:val="18"/>
                <w:szCs w:val="21"/>
              </w:rPr>
              <w:t>(GIS Analyst)</w:t>
            </w:r>
          </w:p>
        </w:tc>
        <w:tc>
          <w:tcPr>
            <w:tcW w:w="2909" w:type="dxa"/>
          </w:tcPr>
          <w:p w14:paraId="0231745B" w14:textId="77777777" w:rsidR="001B0843" w:rsidRPr="00843523" w:rsidRDefault="001B0843" w:rsidP="001E178C">
            <w:pPr>
              <w:spacing w:line="360" w:lineRule="auto"/>
              <w:rPr>
                <w:sz w:val="18"/>
                <w:szCs w:val="21"/>
              </w:rPr>
            </w:pPr>
            <w:r w:rsidRPr="00843523">
              <w:rPr>
                <w:sz w:val="18"/>
                <w:szCs w:val="21"/>
              </w:rPr>
              <w:t>Ian Smith</w:t>
            </w:r>
          </w:p>
          <w:p w14:paraId="3E4983C0" w14:textId="77777777" w:rsidR="001B0843" w:rsidRPr="00843523" w:rsidRDefault="001B0843" w:rsidP="001E178C">
            <w:pPr>
              <w:spacing w:line="360" w:lineRule="auto"/>
              <w:rPr>
                <w:sz w:val="18"/>
                <w:szCs w:val="21"/>
              </w:rPr>
            </w:pPr>
            <w:r w:rsidRPr="00843523">
              <w:rPr>
                <w:sz w:val="18"/>
                <w:szCs w:val="21"/>
              </w:rPr>
              <w:t>(Project Advisor)</w:t>
            </w:r>
          </w:p>
        </w:tc>
      </w:tr>
    </w:tbl>
    <w:p w14:paraId="746491DD" w14:textId="245F0177" w:rsidR="00263952" w:rsidRPr="00F87B35" w:rsidRDefault="006C7124" w:rsidP="001E178C">
      <w:pPr>
        <w:spacing w:after="0" w:line="360" w:lineRule="auto"/>
        <w:sectPr w:rsidR="00263952" w:rsidRPr="00F87B35" w:rsidSect="00C751AD">
          <w:headerReference w:type="default" r:id="rId16"/>
          <w:footerReference w:type="even" r:id="rId17"/>
          <w:footerReference w:type="default" r:id="rId18"/>
          <w:footerReference w:type="first" r:id="rId19"/>
          <w:type w:val="continuous"/>
          <w:pgSz w:w="12240" w:h="15840"/>
          <w:pgMar w:top="1440" w:right="1440" w:bottom="1440" w:left="1440" w:header="720" w:footer="720" w:gutter="0"/>
          <w:pgNumType w:fmt="lowerRoman" w:start="1"/>
          <w:cols w:space="720"/>
          <w:titlePg/>
          <w:docGrid w:linePitch="360"/>
        </w:sectPr>
      </w:pPr>
      <w:r w:rsidRPr="001206AE">
        <w:rPr>
          <w:b/>
          <w:sz w:val="20"/>
          <w:u w:val="single"/>
        </w:rPr>
        <w:t>Enclosure:</w:t>
      </w:r>
      <w:r w:rsidR="00A67CBE" w:rsidRPr="001206AE">
        <w:rPr>
          <w:sz w:val="20"/>
        </w:rPr>
        <w:t xml:space="preserve"> </w:t>
      </w:r>
      <w:r w:rsidR="001B0843" w:rsidRPr="001206AE">
        <w:rPr>
          <w:sz w:val="20"/>
        </w:rPr>
        <w:t>Jordan Historical Museum – Ground Penetrating Rad</w:t>
      </w:r>
      <w:r w:rsidR="00990B4A" w:rsidRPr="001206AE">
        <w:rPr>
          <w:sz w:val="20"/>
        </w:rPr>
        <w:t xml:space="preserve">ar Survey </w:t>
      </w:r>
      <w:r w:rsidR="00732097">
        <w:rPr>
          <w:sz w:val="20"/>
        </w:rPr>
        <w:t xml:space="preserve">Thesis </w:t>
      </w:r>
      <w:r w:rsidR="00263952" w:rsidRPr="001206AE">
        <w:rPr>
          <w:sz w:val="20"/>
        </w:rPr>
        <w:t>Report</w:t>
      </w:r>
      <w:r w:rsidR="00F87B35" w:rsidRPr="001206AE">
        <w:rPr>
          <w:sz w:val="20"/>
        </w:rPr>
        <w:tab/>
      </w:r>
      <w:r w:rsidR="00F87B35">
        <w:tab/>
      </w:r>
    </w:p>
    <w:p w14:paraId="65F6EE5D" w14:textId="6F664FE3" w:rsidR="006C7124" w:rsidRPr="00F10C9E" w:rsidRDefault="004D0191" w:rsidP="00F10C9E">
      <w:pPr>
        <w:pStyle w:val="Heading1"/>
      </w:pPr>
      <w:bookmarkStart w:id="0" w:name="_Toc451882270"/>
      <w:r>
        <w:lastRenderedPageBreak/>
        <w:t>Executive Summary</w:t>
      </w:r>
      <w:bookmarkEnd w:id="0"/>
    </w:p>
    <w:p w14:paraId="671095D0" w14:textId="365F3651" w:rsidR="000F160C" w:rsidRDefault="000F160C" w:rsidP="009155DE">
      <w:pPr>
        <w:jc w:val="both"/>
      </w:pPr>
      <w:r w:rsidRPr="009B134A">
        <w:t xml:space="preserve">The Jordan Historical Museum currently occupies a parcel of land that once served as a location for a church, a small school, and the </w:t>
      </w:r>
      <w:r w:rsidR="00C14205">
        <w:t xml:space="preserve">historical </w:t>
      </w:r>
      <w:r w:rsidRPr="009B134A">
        <w:t>Fry House</w:t>
      </w:r>
      <w:r w:rsidR="00F32C21">
        <w:t>, which was built by Jacob Fry in 1815</w:t>
      </w:r>
      <w:r w:rsidRPr="009B134A">
        <w:t xml:space="preserve">.  </w:t>
      </w:r>
      <w:r w:rsidR="00F32C21">
        <w:t xml:space="preserve">As historical records indicate, </w:t>
      </w:r>
      <w:r w:rsidRPr="009B134A">
        <w:t xml:space="preserve">a cemetery </w:t>
      </w:r>
      <w:r w:rsidR="00F32C21">
        <w:t>has been</w:t>
      </w:r>
      <w:r w:rsidRPr="009B134A">
        <w:t xml:space="preserve"> associated with </w:t>
      </w:r>
      <w:r w:rsidR="00F32C21">
        <w:t>a former</w:t>
      </w:r>
      <w:r w:rsidR="00F32C21" w:rsidRPr="009B134A">
        <w:t xml:space="preserve"> </w:t>
      </w:r>
      <w:r w:rsidRPr="009B134A">
        <w:t xml:space="preserve">church on the property.  While some graves have clear indicators, by means of headstones, the full extent of the cemetery grounds </w:t>
      </w:r>
      <w:r w:rsidR="00517B1B" w:rsidRPr="009B134A">
        <w:t xml:space="preserve">is not known </w:t>
      </w:r>
      <w:r w:rsidRPr="009B134A">
        <w:t xml:space="preserve">and if any other burials may exist on these grounds.  </w:t>
      </w:r>
      <w:r w:rsidR="0047285D" w:rsidRPr="009B134A">
        <w:t xml:space="preserve">The Jordan Historical Museum, in conjunction with </w:t>
      </w:r>
      <w:r w:rsidRPr="009B134A">
        <w:t>the Town of Lincoln</w:t>
      </w:r>
      <w:r w:rsidR="00F32C21">
        <w:t xml:space="preserve"> and the Heritage Committee</w:t>
      </w:r>
      <w:r w:rsidRPr="009B134A">
        <w:t xml:space="preserve"> </w:t>
      </w:r>
      <w:r w:rsidR="00CD14D1" w:rsidRPr="009B134A">
        <w:t>have</w:t>
      </w:r>
      <w:r w:rsidRPr="009B134A">
        <w:t xml:space="preserve"> </w:t>
      </w:r>
      <w:r w:rsidR="00C14205">
        <w:t>retained</w:t>
      </w:r>
      <w:r w:rsidR="00C14205" w:rsidRPr="009B134A">
        <w:t xml:space="preserve"> </w:t>
      </w:r>
      <w:r w:rsidRPr="009B134A">
        <w:t xml:space="preserve">JJT Consulting to </w:t>
      </w:r>
      <w:r w:rsidR="0047285D" w:rsidRPr="009B134A">
        <w:t>conduct Ground Penetrating Radar (GPR)</w:t>
      </w:r>
      <w:r w:rsidR="00F32C21">
        <w:t xml:space="preserve">, </w:t>
      </w:r>
      <w:r w:rsidR="00812F69">
        <w:t>Electrical Resistance</w:t>
      </w:r>
      <w:r w:rsidR="00B50DE9">
        <w:t>,</w:t>
      </w:r>
      <w:r w:rsidR="0047285D" w:rsidRPr="009B134A">
        <w:t xml:space="preserve"> and </w:t>
      </w:r>
      <w:r w:rsidR="00F87B35">
        <w:t xml:space="preserve">Total Station </w:t>
      </w:r>
      <w:r w:rsidR="0047285D" w:rsidRPr="009B134A">
        <w:t>survey</w:t>
      </w:r>
      <w:r w:rsidR="00C14205">
        <w:t>s</w:t>
      </w:r>
      <w:r w:rsidR="0047285D" w:rsidRPr="009B134A">
        <w:t xml:space="preserve"> of the study grounds to </w:t>
      </w:r>
      <w:r w:rsidR="00F32C21">
        <w:t xml:space="preserve">report on </w:t>
      </w:r>
      <w:r w:rsidR="0047285D" w:rsidRPr="009B134A">
        <w:t>the location</w:t>
      </w:r>
      <w:r w:rsidR="00F32C21">
        <w:t>s</w:t>
      </w:r>
      <w:r w:rsidR="0047285D" w:rsidRPr="009B134A">
        <w:t xml:space="preserve"> of possible internments</w:t>
      </w:r>
      <w:r w:rsidR="00C14205">
        <w:t>, and document these possible locations</w:t>
      </w:r>
      <w:r w:rsidR="00F32C21">
        <w:t xml:space="preserve"> in formal map documents</w:t>
      </w:r>
      <w:r w:rsidR="0047285D" w:rsidRPr="009B134A">
        <w:t xml:space="preserve">. </w:t>
      </w:r>
    </w:p>
    <w:p w14:paraId="24677C29" w14:textId="5DAA9A8E" w:rsidR="002E084B" w:rsidRPr="00F74CB0" w:rsidRDefault="00917332" w:rsidP="009155DE">
      <w:pPr>
        <w:jc w:val="both"/>
      </w:pPr>
      <w:r w:rsidRPr="00F74CB0">
        <w:t>This report,</w:t>
      </w:r>
      <w:r w:rsidR="002E084B" w:rsidRPr="00F74CB0">
        <w:t xml:space="preserve"> </w:t>
      </w:r>
      <w:r w:rsidRPr="00F74CB0">
        <w:t xml:space="preserve">serves as </w:t>
      </w:r>
      <w:r w:rsidR="00F74CB0" w:rsidRPr="00F74CB0">
        <w:t xml:space="preserve">the final report on the findings and analysis of the GPR and </w:t>
      </w:r>
      <w:r w:rsidR="00F32C21">
        <w:t>electrical resistance</w:t>
      </w:r>
      <w:r w:rsidR="00F74CB0" w:rsidRPr="00F74CB0">
        <w:t xml:space="preserve"> survey</w:t>
      </w:r>
      <w:r w:rsidR="00C14205">
        <w:t>s</w:t>
      </w:r>
      <w:r w:rsidR="00F74CB0" w:rsidRPr="00F74CB0">
        <w:t xml:space="preserve"> of the Jordan Historical Museum Grounds.  </w:t>
      </w:r>
      <w:r w:rsidR="00F32C21">
        <w:t>A</w:t>
      </w:r>
      <w:r w:rsidR="00B50DE9" w:rsidRPr="00B50DE9">
        <w:t xml:space="preserve"> presentation</w:t>
      </w:r>
      <w:r w:rsidR="00C14205" w:rsidRPr="00C14205">
        <w:t xml:space="preserve"> </w:t>
      </w:r>
      <w:r w:rsidR="00C14205" w:rsidRPr="00B50DE9">
        <w:t>of the findings and results</w:t>
      </w:r>
      <w:r w:rsidR="00F32C21">
        <w:t>, open to the public,</w:t>
      </w:r>
      <w:r w:rsidR="00B50DE9" w:rsidRPr="00B50DE9">
        <w:t xml:space="preserve"> </w:t>
      </w:r>
      <w:r w:rsidR="00F32C21">
        <w:t>is</w:t>
      </w:r>
      <w:r w:rsidR="00F32C21" w:rsidRPr="00B50DE9">
        <w:t xml:space="preserve"> </w:t>
      </w:r>
      <w:r w:rsidR="00C14205">
        <w:t xml:space="preserve">to be </w:t>
      </w:r>
      <w:r w:rsidR="004377D1" w:rsidRPr="00B50DE9">
        <w:t>presented to the client and the Town of Lincoln</w:t>
      </w:r>
      <w:r w:rsidR="00F32C21">
        <w:t xml:space="preserve"> on June 1</w:t>
      </w:r>
      <w:r w:rsidR="00F32C21" w:rsidRPr="004E5E9C">
        <w:rPr>
          <w:vertAlign w:val="superscript"/>
        </w:rPr>
        <w:t>st</w:t>
      </w:r>
      <w:r w:rsidR="004377D1" w:rsidRPr="00B50DE9">
        <w:t>.</w:t>
      </w:r>
      <w:r w:rsidR="00B50DE9" w:rsidRPr="00B50DE9">
        <w:t xml:space="preserve">  On</w:t>
      </w:r>
      <w:r w:rsidR="00B50DE9">
        <w:t xml:space="preserve"> June 8</w:t>
      </w:r>
      <w:r w:rsidR="00B50DE9" w:rsidRPr="00B50DE9">
        <w:rPr>
          <w:vertAlign w:val="superscript"/>
        </w:rPr>
        <w:t>th</w:t>
      </w:r>
      <w:r w:rsidR="00B50DE9">
        <w:t>, the presentation</w:t>
      </w:r>
      <w:r w:rsidR="00F32C21">
        <w:t xml:space="preserve"> </w:t>
      </w:r>
      <w:r w:rsidR="00C14205">
        <w:t xml:space="preserve">will be </w:t>
      </w:r>
      <w:r w:rsidR="00B50DE9">
        <w:t xml:space="preserve">presented again at the Glendale </w:t>
      </w:r>
      <w:r w:rsidR="00C14205">
        <w:t xml:space="preserve">Campus </w:t>
      </w:r>
      <w:r w:rsidR="00B50DE9">
        <w:t xml:space="preserve">of Niagara College for public viewing.  </w:t>
      </w:r>
      <w:r w:rsidR="004377D1">
        <w:t xml:space="preserve"> </w:t>
      </w:r>
      <w:r w:rsidR="004377D1" w:rsidRPr="00A16125">
        <w:t xml:space="preserve"> </w:t>
      </w:r>
    </w:p>
    <w:p w14:paraId="2D0CBDBA" w14:textId="41D1E04C" w:rsidR="001F748D" w:rsidRPr="00EF7C75" w:rsidRDefault="001F748D" w:rsidP="001F748D">
      <w:pPr>
        <w:jc w:val="both"/>
      </w:pPr>
      <w:r w:rsidRPr="00EF7C75">
        <w:t xml:space="preserve">The total cost of this project </w:t>
      </w:r>
      <w:r w:rsidR="00C14205">
        <w:t>was</w:t>
      </w:r>
      <w:r w:rsidR="00C14205" w:rsidRPr="00EF7C75">
        <w:t xml:space="preserve"> </w:t>
      </w:r>
      <w:r w:rsidR="00EF7C75">
        <w:t>approximately</w:t>
      </w:r>
      <w:r w:rsidRPr="00EF7C75">
        <w:t xml:space="preserve"> </w:t>
      </w:r>
      <w:r w:rsidR="00EF7C75" w:rsidRPr="00EF7C75">
        <w:rPr>
          <w:rFonts w:ascii="Calibri" w:eastAsia="Times New Roman" w:hAnsi="Calibri" w:cs="Times New Roman"/>
          <w:b/>
          <w:bCs/>
          <w:color w:val="000000"/>
          <w:lang w:val="en-US"/>
        </w:rPr>
        <w:t>$</w:t>
      </w:r>
      <w:r w:rsidR="004D0191">
        <w:rPr>
          <w:rFonts w:ascii="Calibri" w:eastAsia="Times New Roman" w:hAnsi="Calibri" w:cs="Times New Roman"/>
          <w:b/>
          <w:bCs/>
          <w:color w:val="000000"/>
          <w:lang w:val="en-US"/>
        </w:rPr>
        <w:t>90,229.24</w:t>
      </w:r>
      <w:r w:rsidRPr="00EF7C75">
        <w:rPr>
          <w:rFonts w:ascii="Calibri" w:eastAsia="Times New Roman" w:hAnsi="Calibri" w:cs="Times New Roman"/>
          <w:b/>
          <w:bCs/>
          <w:color w:val="000000"/>
          <w:lang w:val="en-US"/>
        </w:rPr>
        <w:t>.</w:t>
      </w:r>
      <w:r w:rsidRPr="00EF7C75">
        <w:t xml:space="preserve"> The budget presented in this report is for </w:t>
      </w:r>
      <w:r w:rsidRPr="00D43261">
        <w:rPr>
          <w:b/>
          <w:i/>
        </w:rPr>
        <w:t>learning purposes only</w:t>
      </w:r>
      <w:r w:rsidRPr="00EF7C75">
        <w:t xml:space="preserve">; the client is in no way expected to incur these costs. </w:t>
      </w:r>
      <w:r w:rsidR="00EF7C75">
        <w:t xml:space="preserve"> </w:t>
      </w:r>
      <w:r w:rsidRPr="00EF7C75">
        <w:t xml:space="preserve">As of </w:t>
      </w:r>
      <w:r w:rsidR="00EF7C75">
        <w:t>May 27</w:t>
      </w:r>
      <w:r w:rsidRPr="00EF7C75">
        <w:t xml:space="preserve">, 2016, the project is </w:t>
      </w:r>
      <w:r w:rsidR="00EF7C75">
        <w:t>100</w:t>
      </w:r>
      <w:r w:rsidRPr="00EF7C75">
        <w:t xml:space="preserve">% completed, with approximately </w:t>
      </w:r>
      <w:r w:rsidR="004D0191">
        <w:t>90</w:t>
      </w:r>
      <w:r w:rsidR="00EF7C75">
        <w:t>3.5</w:t>
      </w:r>
      <w:r w:rsidRPr="00EF7C75">
        <w:t xml:space="preserve"> hours </w:t>
      </w:r>
      <w:r w:rsidR="00F32C21">
        <w:t>expended</w:t>
      </w:r>
      <w:r w:rsidRPr="00EF7C75">
        <w:t xml:space="preserve">.  </w:t>
      </w:r>
      <w:r w:rsidR="00C14205">
        <w:t>While the initial project budget was estimated to be $</w:t>
      </w:r>
      <w:r w:rsidR="009272B1">
        <w:t>46,674.32,</w:t>
      </w:r>
      <w:r w:rsidR="00C14205">
        <w:t xml:space="preserve"> JJT expand</w:t>
      </w:r>
      <w:r w:rsidR="009272B1">
        <w:t>ed</w:t>
      </w:r>
      <w:r w:rsidR="00C14205">
        <w:t xml:space="preserve"> </w:t>
      </w:r>
      <w:r w:rsidR="00FE7AD6">
        <w:t xml:space="preserve">upon </w:t>
      </w:r>
      <w:r w:rsidR="00C14205">
        <w:t xml:space="preserve">the original proposal to include an </w:t>
      </w:r>
      <w:r w:rsidR="008B4B33">
        <w:t>E</w:t>
      </w:r>
      <w:r w:rsidR="00C14205">
        <w:t xml:space="preserve">lectrical </w:t>
      </w:r>
      <w:r w:rsidR="008B4B33">
        <w:t>R</w:t>
      </w:r>
      <w:r w:rsidR="00C14205">
        <w:t xml:space="preserve">esistance survey </w:t>
      </w:r>
      <w:r w:rsidR="009272B1">
        <w:t xml:space="preserve">to supplement the findings of the GPR survey.  </w:t>
      </w:r>
      <w:r w:rsidR="00C14205">
        <w:t>Sustainable Archaeology and Western University</w:t>
      </w:r>
      <w:r w:rsidR="009272B1">
        <w:t xml:space="preserve"> also supplied the Resistivity Meter</w:t>
      </w:r>
      <w:r w:rsidR="00C14205">
        <w:t xml:space="preserve">.  While this extra work greatly impacted the original budget estimate in terms of labour commitment, it did not impact the proposed schedule.  </w:t>
      </w:r>
      <w:r w:rsidR="00843523">
        <w:t>As a result</w:t>
      </w:r>
      <w:r w:rsidR="00C14205">
        <w:t>, the data and the understanding of the possible internments at the study s</w:t>
      </w:r>
      <w:r w:rsidR="00F3628B">
        <w:t xml:space="preserve">ite were greatly increased </w:t>
      </w:r>
      <w:r w:rsidR="00843523">
        <w:t>with</w:t>
      </w:r>
      <w:r w:rsidR="00F3628B">
        <w:t xml:space="preserve"> this expansion in project scope.</w:t>
      </w:r>
      <w:r w:rsidR="00C14205">
        <w:t xml:space="preserve"> </w:t>
      </w:r>
    </w:p>
    <w:p w14:paraId="3CBE5164" w14:textId="2B96AE3C" w:rsidR="00F3628B" w:rsidRDefault="001F748D" w:rsidP="00CC1D82">
      <w:pPr>
        <w:jc w:val="both"/>
      </w:pPr>
      <w:r>
        <w:t>After completion of the survey grounds on May 7</w:t>
      </w:r>
      <w:r w:rsidRPr="001F748D">
        <w:rPr>
          <w:vertAlign w:val="superscript"/>
        </w:rPr>
        <w:t>th</w:t>
      </w:r>
      <w:r>
        <w:t>, 2016, t</w:t>
      </w:r>
      <w:r w:rsidR="00180F1C" w:rsidRPr="00B50DE9">
        <w:t>he re</w:t>
      </w:r>
      <w:r w:rsidR="004377D1" w:rsidRPr="00B50DE9">
        <w:t xml:space="preserve">sults of the GPR survey </w:t>
      </w:r>
      <w:r w:rsidR="00F32C21">
        <w:t>were</w:t>
      </w:r>
      <w:r w:rsidR="00F32C21" w:rsidRPr="00B50DE9">
        <w:t xml:space="preserve"> </w:t>
      </w:r>
      <w:r w:rsidR="004377D1" w:rsidRPr="00B50DE9">
        <w:t xml:space="preserve">processed </w:t>
      </w:r>
      <w:r w:rsidR="00180F1C" w:rsidRPr="00B50DE9">
        <w:t xml:space="preserve">at the </w:t>
      </w:r>
      <w:r w:rsidR="004377D1" w:rsidRPr="00B50DE9">
        <w:t>Western University</w:t>
      </w:r>
      <w:r w:rsidR="00180F1C" w:rsidRPr="00B50DE9">
        <w:t>.  The</w:t>
      </w:r>
      <w:r w:rsidR="00DB758F">
        <w:t>se</w:t>
      </w:r>
      <w:r w:rsidR="00180F1C" w:rsidRPr="00B50DE9">
        <w:t xml:space="preserve"> data</w:t>
      </w:r>
      <w:r w:rsidR="00D43261">
        <w:t xml:space="preserve"> were analysed and mapped</w:t>
      </w:r>
      <w:r w:rsidR="00180F1C" w:rsidRPr="00B50DE9">
        <w:t xml:space="preserve"> t</w:t>
      </w:r>
      <w:r w:rsidR="00CC1D82">
        <w:t>o give a clear understanding of</w:t>
      </w:r>
      <w:r w:rsidR="00E70800">
        <w:t xml:space="preserve"> potential</w:t>
      </w:r>
      <w:r w:rsidR="00180F1C" w:rsidRPr="00B50DE9">
        <w:t xml:space="preserve"> internment</w:t>
      </w:r>
      <w:r w:rsidR="00E70800">
        <w:t xml:space="preserve"> location</w:t>
      </w:r>
      <w:r w:rsidR="00D43261">
        <w:t>s</w:t>
      </w:r>
      <w:r w:rsidR="00180F1C" w:rsidRPr="00B50DE9">
        <w:t xml:space="preserve"> on the museum grounds. </w:t>
      </w:r>
      <w:r w:rsidR="004377D1" w:rsidRPr="00B50DE9">
        <w:t xml:space="preserve"> After completing the maps</w:t>
      </w:r>
      <w:r w:rsidR="00180F1C" w:rsidRPr="00B50DE9">
        <w:t xml:space="preserve">, collected data </w:t>
      </w:r>
      <w:r w:rsidR="004377D1" w:rsidRPr="00B50DE9">
        <w:t>were</w:t>
      </w:r>
      <w:r w:rsidR="00180F1C" w:rsidRPr="00B50DE9">
        <w:t xml:space="preserve"> reviewed and</w:t>
      </w:r>
      <w:r w:rsidR="00775A6B">
        <w:t xml:space="preserve"> compiled</w:t>
      </w:r>
      <w:r w:rsidR="00180F1C" w:rsidRPr="00B50DE9">
        <w:t xml:space="preserve"> into a report that </w:t>
      </w:r>
      <w:r w:rsidR="004377D1" w:rsidRPr="00B50DE9">
        <w:t>was</w:t>
      </w:r>
      <w:r w:rsidR="00180F1C" w:rsidRPr="00B50DE9">
        <w:t xml:space="preserve"> submitted to the client for approval.</w:t>
      </w:r>
      <w:r>
        <w:t xml:space="preserve">  </w:t>
      </w:r>
      <w:r w:rsidR="00300272">
        <w:t>Several areas of interest were found with the GPR.  These findings could not always be seen through an electrical resistance survey as the soil content was not altered, and only the GPR wave reflections are highly visible.  E</w:t>
      </w:r>
      <w:r w:rsidR="00300272" w:rsidRPr="005425A7">
        <w:t>v</w:t>
      </w:r>
      <w:r w:rsidR="00300272">
        <w:t>idence exists for a</w:t>
      </w:r>
      <w:r w:rsidR="00300272" w:rsidRPr="005425A7">
        <w:t xml:space="preserve"> burial area on the premises along the west-side of the Fry house</w:t>
      </w:r>
      <w:r w:rsidR="008B4B33">
        <w:t>.</w:t>
      </w:r>
    </w:p>
    <w:p w14:paraId="7A1605F6" w14:textId="7B63EE55" w:rsidR="0074362F" w:rsidRDefault="001F748D" w:rsidP="00CC1D82">
      <w:pPr>
        <w:jc w:val="both"/>
      </w:pPr>
      <w:r>
        <w:t xml:space="preserve">The report also includes an explanation of the </w:t>
      </w:r>
      <w:r w:rsidR="00E70800">
        <w:t>m</w:t>
      </w:r>
      <w:r>
        <w:t>ethodology</w:t>
      </w:r>
      <w:r w:rsidR="00DB758F">
        <w:t xml:space="preserve"> executed, discussion of results and</w:t>
      </w:r>
      <w:r>
        <w:t xml:space="preserve"> </w:t>
      </w:r>
      <w:r w:rsidR="00E70800">
        <w:t>r</w:t>
      </w:r>
      <w:r w:rsidR="0073783B">
        <w:t>ecommendations for future surveys.</w:t>
      </w:r>
      <w:r w:rsidR="00180F1C" w:rsidRPr="00B50DE9">
        <w:t xml:space="preserve"> </w:t>
      </w:r>
    </w:p>
    <w:p w14:paraId="39EF9612" w14:textId="77777777" w:rsidR="0074362F" w:rsidRDefault="0074362F" w:rsidP="002073A1">
      <w:pPr>
        <w:sectPr w:rsidR="0074362F" w:rsidSect="00C751AD">
          <w:footerReference w:type="first" r:id="rId20"/>
          <w:pgSz w:w="12240" w:h="15840"/>
          <w:pgMar w:top="1440" w:right="1440" w:bottom="1440" w:left="1440" w:header="720" w:footer="720" w:gutter="0"/>
          <w:pgNumType w:fmt="lowerRoman" w:start="1"/>
          <w:cols w:space="720"/>
          <w:titlePg/>
          <w:docGrid w:linePitch="360"/>
        </w:sectPr>
      </w:pPr>
    </w:p>
    <w:p w14:paraId="3423487C" w14:textId="50A9CAB8" w:rsidR="0074362F" w:rsidRPr="00F10C9E" w:rsidRDefault="0074362F" w:rsidP="00F10C9E">
      <w:pPr>
        <w:pStyle w:val="Heading1"/>
      </w:pPr>
      <w:bookmarkStart w:id="1" w:name="_Toc451882271"/>
      <w:r w:rsidRPr="00F10C9E">
        <w:t>Acknowledgments</w:t>
      </w:r>
      <w:bookmarkEnd w:id="1"/>
    </w:p>
    <w:p w14:paraId="494FE5BF" w14:textId="794E0DCD" w:rsidR="00087790" w:rsidRDefault="00087790" w:rsidP="00861622">
      <w:pPr>
        <w:jc w:val="both"/>
      </w:pPr>
      <w:r>
        <w:t>The Jordan Historical Museum</w:t>
      </w:r>
      <w:r w:rsidR="00B21EE5">
        <w:t xml:space="preserve"> Ground Penetrating Radar Survey</w:t>
      </w:r>
      <w:r>
        <w:t xml:space="preserve"> project would not have been successful without the support of: </w:t>
      </w:r>
    </w:p>
    <w:p w14:paraId="24CF49DE" w14:textId="23E73F6D" w:rsidR="00B21EE5" w:rsidRDefault="00B21EE5" w:rsidP="001A65FB">
      <w:pPr>
        <w:pStyle w:val="ListParagraph"/>
        <w:numPr>
          <w:ilvl w:val="0"/>
          <w:numId w:val="31"/>
        </w:numPr>
        <w:ind w:left="360"/>
        <w:jc w:val="both"/>
        <w:rPr>
          <w:b/>
        </w:rPr>
      </w:pPr>
      <w:r w:rsidRPr="00B21EE5">
        <w:rPr>
          <w:b/>
        </w:rPr>
        <w:t>Helen Booth</w:t>
      </w:r>
      <w:r w:rsidR="00087626" w:rsidRPr="00B21EE5">
        <w:rPr>
          <w:b/>
        </w:rPr>
        <w:t xml:space="preserve"> </w:t>
      </w:r>
      <w:r w:rsidRPr="00B21EE5">
        <w:rPr>
          <w:b/>
        </w:rPr>
        <w:t>(Museum &amp; Culture Director), Jordan Historical Museum, Jordan Historical Museum of the Twenty Volunteer Association</w:t>
      </w:r>
      <w:r w:rsidR="00CC1D82">
        <w:rPr>
          <w:b/>
        </w:rPr>
        <w:t>, Ray Konkle (</w:t>
      </w:r>
      <w:r w:rsidR="00FE7AD6">
        <w:rPr>
          <w:b/>
        </w:rPr>
        <w:t xml:space="preserve">Volunteer Association </w:t>
      </w:r>
      <w:r w:rsidR="00CC1D82">
        <w:rPr>
          <w:b/>
        </w:rPr>
        <w:t>Vice-President)</w:t>
      </w:r>
      <w:r w:rsidR="00FE7AD6">
        <w:rPr>
          <w:b/>
        </w:rPr>
        <w:t>, and Assad Hoosein (Director) Sport, Recreation &amp; Culture at the Town of Lincoln</w:t>
      </w:r>
    </w:p>
    <w:p w14:paraId="66BE8772" w14:textId="51D819BA" w:rsidR="001A65FB" w:rsidRPr="00B21EE5" w:rsidRDefault="00CF6F21" w:rsidP="001A65FB">
      <w:pPr>
        <w:pStyle w:val="ListParagraph"/>
        <w:numPr>
          <w:ilvl w:val="0"/>
          <w:numId w:val="31"/>
        </w:numPr>
        <w:ind w:left="360"/>
        <w:jc w:val="both"/>
        <w:rPr>
          <w:b/>
        </w:rPr>
      </w:pPr>
      <w:r>
        <w:t xml:space="preserve">Thank you for this amazing opportunity to perform this study on the grounds of the Jordan Historical Museum.  </w:t>
      </w:r>
      <w:r w:rsidR="00CC1D82">
        <w:t xml:space="preserve">Thank you for </w:t>
      </w:r>
      <w:r w:rsidR="00FE7AD6">
        <w:t xml:space="preserve">your </w:t>
      </w:r>
      <w:r w:rsidR="00CC1D82">
        <w:t>financial support</w:t>
      </w:r>
      <w:r w:rsidR="00FE7AD6">
        <w:t>,</w:t>
      </w:r>
      <w:r w:rsidR="00CC1D82">
        <w:t xml:space="preserve"> making this project possible.  </w:t>
      </w:r>
    </w:p>
    <w:p w14:paraId="6669BBBB" w14:textId="77777777" w:rsidR="00CF6F21" w:rsidRDefault="00CF6F21" w:rsidP="001A65FB">
      <w:pPr>
        <w:pStyle w:val="ListParagraph"/>
        <w:numPr>
          <w:ilvl w:val="0"/>
          <w:numId w:val="31"/>
        </w:numPr>
        <w:ind w:left="360"/>
        <w:jc w:val="both"/>
        <w:rPr>
          <w:b/>
        </w:rPr>
      </w:pPr>
    </w:p>
    <w:p w14:paraId="65F38A3E" w14:textId="742D52E7" w:rsidR="00087626" w:rsidRDefault="00087626" w:rsidP="001A65FB">
      <w:pPr>
        <w:pStyle w:val="ListParagraph"/>
        <w:numPr>
          <w:ilvl w:val="0"/>
          <w:numId w:val="31"/>
        </w:numPr>
        <w:ind w:left="360"/>
        <w:jc w:val="both"/>
        <w:rPr>
          <w:b/>
        </w:rPr>
      </w:pPr>
      <w:r w:rsidRPr="00B21EE5">
        <w:rPr>
          <w:b/>
        </w:rPr>
        <w:t>Ian</w:t>
      </w:r>
      <w:r w:rsidR="00B21EE5" w:rsidRPr="00B21EE5">
        <w:rPr>
          <w:b/>
        </w:rPr>
        <w:t xml:space="preserve"> Smith</w:t>
      </w:r>
      <w:r w:rsidR="001A65FB">
        <w:rPr>
          <w:b/>
        </w:rPr>
        <w:t xml:space="preserve"> (</w:t>
      </w:r>
      <w:r w:rsidR="00B21EE5" w:rsidRPr="00B21EE5">
        <w:rPr>
          <w:b/>
        </w:rPr>
        <w:t>Advisor</w:t>
      </w:r>
      <w:r w:rsidR="001A65FB">
        <w:rPr>
          <w:b/>
        </w:rPr>
        <w:t>)</w:t>
      </w:r>
    </w:p>
    <w:p w14:paraId="365F03EB" w14:textId="6A5FC989" w:rsidR="001A65FB" w:rsidRPr="00B21EE5" w:rsidRDefault="00CF6F21" w:rsidP="001A65FB">
      <w:pPr>
        <w:pStyle w:val="ListParagraph"/>
        <w:numPr>
          <w:ilvl w:val="0"/>
          <w:numId w:val="31"/>
        </w:numPr>
        <w:ind w:left="360"/>
        <w:jc w:val="both"/>
        <w:rPr>
          <w:b/>
        </w:rPr>
      </w:pPr>
      <w:r>
        <w:t xml:space="preserve">Thank you for all your guidance, support, and the amount of time you spent with us.  You have taught us so much that cannot be </w:t>
      </w:r>
      <w:r w:rsidR="00F3628B">
        <w:t xml:space="preserve">learned </w:t>
      </w:r>
      <w:r>
        <w:t xml:space="preserve">in a classroom.    </w:t>
      </w:r>
    </w:p>
    <w:p w14:paraId="25D3FC8D" w14:textId="77777777" w:rsidR="00CF6F21" w:rsidRDefault="00CF6F21" w:rsidP="001A65FB">
      <w:pPr>
        <w:pStyle w:val="ListParagraph"/>
        <w:numPr>
          <w:ilvl w:val="0"/>
          <w:numId w:val="31"/>
        </w:numPr>
        <w:ind w:left="360"/>
        <w:jc w:val="both"/>
        <w:rPr>
          <w:b/>
        </w:rPr>
      </w:pPr>
    </w:p>
    <w:p w14:paraId="7A28D691" w14:textId="6453E9E4" w:rsidR="00B21EE5" w:rsidRDefault="00B21EE5" w:rsidP="001A65FB">
      <w:pPr>
        <w:pStyle w:val="ListParagraph"/>
        <w:numPr>
          <w:ilvl w:val="0"/>
          <w:numId w:val="31"/>
        </w:numPr>
        <w:ind w:left="360"/>
        <w:jc w:val="both"/>
        <w:rPr>
          <w:b/>
        </w:rPr>
      </w:pPr>
      <w:r w:rsidRPr="00B21EE5">
        <w:rPr>
          <w:b/>
        </w:rPr>
        <w:t xml:space="preserve">Edward Eastaugh, Sustainable Archaeology, </w:t>
      </w:r>
      <w:r w:rsidR="001A65FB">
        <w:rPr>
          <w:b/>
        </w:rPr>
        <w:t xml:space="preserve">and </w:t>
      </w:r>
      <w:r w:rsidRPr="00B21EE5">
        <w:rPr>
          <w:b/>
        </w:rPr>
        <w:t xml:space="preserve">Western University </w:t>
      </w:r>
    </w:p>
    <w:p w14:paraId="76263099" w14:textId="06143159" w:rsidR="001A65FB" w:rsidRPr="00091E52" w:rsidRDefault="00091E52" w:rsidP="001A65FB">
      <w:pPr>
        <w:pStyle w:val="ListParagraph"/>
        <w:numPr>
          <w:ilvl w:val="0"/>
          <w:numId w:val="31"/>
        </w:numPr>
        <w:ind w:left="360"/>
        <w:jc w:val="both"/>
        <w:rPr>
          <w:b/>
        </w:rPr>
      </w:pPr>
      <w:r>
        <w:t>Thank you for your endless support and training</w:t>
      </w:r>
      <w:r w:rsidR="00CF6F21">
        <w:t xml:space="preserve"> throughout our surveying period.  We could not have done this without your excellent teaching.  </w:t>
      </w:r>
      <w:r>
        <w:t xml:space="preserve"> </w:t>
      </w:r>
    </w:p>
    <w:p w14:paraId="0B268FE8" w14:textId="77777777" w:rsidR="00091E52" w:rsidRPr="00B21EE5" w:rsidRDefault="00091E52" w:rsidP="001A65FB">
      <w:pPr>
        <w:pStyle w:val="ListParagraph"/>
        <w:numPr>
          <w:ilvl w:val="0"/>
          <w:numId w:val="31"/>
        </w:numPr>
        <w:ind w:left="360"/>
        <w:jc w:val="both"/>
        <w:rPr>
          <w:b/>
        </w:rPr>
      </w:pPr>
    </w:p>
    <w:p w14:paraId="7DC6C6A7" w14:textId="7A225109" w:rsidR="00B21EE5" w:rsidRDefault="001A65FB" w:rsidP="001A65FB">
      <w:pPr>
        <w:pStyle w:val="ListParagraph"/>
        <w:numPr>
          <w:ilvl w:val="0"/>
          <w:numId w:val="31"/>
        </w:numPr>
        <w:ind w:left="360"/>
        <w:jc w:val="both"/>
        <w:rPr>
          <w:b/>
        </w:rPr>
      </w:pPr>
      <w:r>
        <w:rPr>
          <w:b/>
        </w:rPr>
        <w:t>Janet Finlay (</w:t>
      </w:r>
      <w:r w:rsidR="00B21EE5" w:rsidRPr="00B21EE5">
        <w:rPr>
          <w:b/>
        </w:rPr>
        <w:t>Thesis Coordinator</w:t>
      </w:r>
      <w:r>
        <w:rPr>
          <w:b/>
        </w:rPr>
        <w:t>)</w:t>
      </w:r>
    </w:p>
    <w:p w14:paraId="1292512E" w14:textId="17C430D9" w:rsidR="001A65FB" w:rsidRPr="00091E52" w:rsidRDefault="00091E52" w:rsidP="001A65FB">
      <w:pPr>
        <w:pStyle w:val="ListParagraph"/>
        <w:numPr>
          <w:ilvl w:val="0"/>
          <w:numId w:val="31"/>
        </w:numPr>
        <w:ind w:left="360"/>
        <w:jc w:val="both"/>
        <w:rPr>
          <w:b/>
        </w:rPr>
      </w:pPr>
      <w:r>
        <w:t>Thank you for matching us to this</w:t>
      </w:r>
      <w:r w:rsidR="00CF6F21">
        <w:t xml:space="preserve"> phenomenal</w:t>
      </w:r>
      <w:r>
        <w:t xml:space="preserve"> project</w:t>
      </w:r>
      <w:r w:rsidR="00CF6F21">
        <w:t>, the experience and knowledge we received cannot be measured</w:t>
      </w:r>
      <w:r>
        <w:t xml:space="preserve">.  </w:t>
      </w:r>
    </w:p>
    <w:p w14:paraId="28CFF2EB" w14:textId="77777777" w:rsidR="00091E52" w:rsidRPr="00B21EE5" w:rsidRDefault="00091E52" w:rsidP="001A65FB">
      <w:pPr>
        <w:pStyle w:val="ListParagraph"/>
        <w:numPr>
          <w:ilvl w:val="0"/>
          <w:numId w:val="31"/>
        </w:numPr>
        <w:ind w:left="360"/>
        <w:jc w:val="both"/>
        <w:rPr>
          <w:b/>
        </w:rPr>
      </w:pPr>
    </w:p>
    <w:p w14:paraId="4DBFF1B9" w14:textId="161B73EA" w:rsidR="00B21EE5" w:rsidRDefault="00981579" w:rsidP="001A65FB">
      <w:pPr>
        <w:pStyle w:val="ListParagraph"/>
        <w:numPr>
          <w:ilvl w:val="0"/>
          <w:numId w:val="31"/>
        </w:numPr>
        <w:ind w:left="360"/>
        <w:jc w:val="both"/>
        <w:rPr>
          <w:b/>
        </w:rPr>
      </w:pPr>
      <w:r>
        <w:rPr>
          <w:b/>
        </w:rPr>
        <w:t xml:space="preserve">Alan Unwin (Associate Dean Environmental and Horticultural Studies), </w:t>
      </w:r>
      <w:r w:rsidR="00B21EE5" w:rsidRPr="00B21EE5">
        <w:rPr>
          <w:b/>
        </w:rPr>
        <w:t>Shannon Collison</w:t>
      </w:r>
      <w:r w:rsidR="001A65FB">
        <w:rPr>
          <w:b/>
        </w:rPr>
        <w:t xml:space="preserve"> (Administrative Assistant of the School of Environmental and Horticultural Studies)</w:t>
      </w:r>
      <w:r>
        <w:rPr>
          <w:b/>
        </w:rPr>
        <w:t>, and Niagara College</w:t>
      </w:r>
    </w:p>
    <w:p w14:paraId="322362CE" w14:textId="7978EE78" w:rsidR="001A65FB" w:rsidRPr="00981579" w:rsidRDefault="001A65FB" w:rsidP="00981579">
      <w:pPr>
        <w:pStyle w:val="ListParagraph"/>
        <w:numPr>
          <w:ilvl w:val="0"/>
          <w:numId w:val="31"/>
        </w:numPr>
        <w:ind w:left="360"/>
        <w:jc w:val="both"/>
        <w:rPr>
          <w:b/>
        </w:rPr>
      </w:pPr>
      <w:r>
        <w:t xml:space="preserve">Thank you for </w:t>
      </w:r>
      <w:r w:rsidR="00981579">
        <w:t xml:space="preserve">all of the support </w:t>
      </w:r>
      <w:r w:rsidR="000E5832">
        <w:t>including the provision of</w:t>
      </w:r>
      <w:r w:rsidR="00981579">
        <w:t xml:space="preserve"> the surveying equipment and the </w:t>
      </w:r>
      <w:r w:rsidR="00981579" w:rsidRPr="00CF6F21">
        <w:t>incredible</w:t>
      </w:r>
      <w:r w:rsidR="00981579">
        <w:t xml:space="preserve"> opportunity to partake in this thesis project.</w:t>
      </w:r>
    </w:p>
    <w:p w14:paraId="09D26CC5" w14:textId="77777777" w:rsidR="001A65FB" w:rsidRPr="00B21EE5" w:rsidRDefault="001A65FB" w:rsidP="00981579">
      <w:pPr>
        <w:pStyle w:val="ListParagraph"/>
        <w:ind w:left="360"/>
        <w:jc w:val="both"/>
        <w:rPr>
          <w:b/>
        </w:rPr>
      </w:pPr>
    </w:p>
    <w:p w14:paraId="0FE36E6E" w14:textId="30DAF62D" w:rsidR="00B21EE5" w:rsidRDefault="00B21EE5" w:rsidP="001A65FB">
      <w:pPr>
        <w:pStyle w:val="ListParagraph"/>
        <w:numPr>
          <w:ilvl w:val="0"/>
          <w:numId w:val="31"/>
        </w:numPr>
        <w:ind w:left="360"/>
        <w:jc w:val="both"/>
        <w:rPr>
          <w:b/>
        </w:rPr>
      </w:pPr>
      <w:r w:rsidRPr="00B21EE5">
        <w:rPr>
          <w:b/>
        </w:rPr>
        <w:t>Niagara College GIS-GM Classmate Volunteers</w:t>
      </w:r>
      <w:r w:rsidR="001A65FB">
        <w:rPr>
          <w:b/>
        </w:rPr>
        <w:t xml:space="preserve"> </w:t>
      </w:r>
    </w:p>
    <w:p w14:paraId="5421D450" w14:textId="7DDED96C" w:rsidR="001A65FB" w:rsidRPr="00B21EE5" w:rsidRDefault="001A65FB" w:rsidP="001A65FB">
      <w:pPr>
        <w:pStyle w:val="ListParagraph"/>
        <w:numPr>
          <w:ilvl w:val="0"/>
          <w:numId w:val="31"/>
        </w:numPr>
        <w:ind w:left="360"/>
        <w:jc w:val="both"/>
        <w:rPr>
          <w:b/>
        </w:rPr>
      </w:pPr>
      <w:r>
        <w:t xml:space="preserve">Thank you to all our fellow classmates who helped us with our GPR data collection - Paresh Parikh, </w:t>
      </w:r>
      <w:r w:rsidRPr="00861622">
        <w:t>Oreva Oputeh</w:t>
      </w:r>
      <w:r w:rsidRPr="00F74CB0">
        <w:t>, Alice Lin</w:t>
      </w:r>
      <w:r>
        <w:t xml:space="preserve">, Kelly To, Felicitas Hockton, Matt Mort, Brent Matthew, Shannon Millar, and especially Mark Wilkinson who helped us </w:t>
      </w:r>
      <w:r w:rsidR="000E5832">
        <w:t xml:space="preserve">over </w:t>
      </w:r>
      <w:r>
        <w:t>many days</w:t>
      </w:r>
      <w:r w:rsidR="00CF6F21">
        <w:t>.</w:t>
      </w:r>
    </w:p>
    <w:p w14:paraId="32775CED" w14:textId="259088F8" w:rsidR="002073A1" w:rsidRDefault="00B21EE5" w:rsidP="00CF6F21">
      <w:pPr>
        <w:jc w:val="both"/>
      </w:pPr>
      <w:r w:rsidRPr="00B21EE5">
        <w:rPr>
          <w:b/>
        </w:rPr>
        <w:br/>
      </w:r>
      <w:r w:rsidR="002073A1">
        <w:tab/>
      </w:r>
    </w:p>
    <w:p w14:paraId="2834B09D" w14:textId="77777777" w:rsidR="002073A1" w:rsidRDefault="002073A1" w:rsidP="002073A1"/>
    <w:p w14:paraId="08683993" w14:textId="3CA3EE43" w:rsidR="00CE50F2" w:rsidRPr="002073A1" w:rsidRDefault="00CE50F2" w:rsidP="002073A1">
      <w:pPr>
        <w:sectPr w:rsidR="00CE50F2" w:rsidRPr="002073A1" w:rsidSect="00861622">
          <w:pgSz w:w="12240" w:h="15840"/>
          <w:pgMar w:top="1440" w:right="1440" w:bottom="1440" w:left="1440" w:header="720" w:footer="720" w:gutter="0"/>
          <w:pgNumType w:fmt="lowerRoman"/>
          <w:cols w:space="720"/>
          <w:titlePg/>
          <w:docGrid w:linePitch="360"/>
        </w:sectPr>
      </w:pPr>
    </w:p>
    <w:sdt>
      <w:sdtPr>
        <w:rPr>
          <w:rFonts w:asciiTheme="minorHAnsi" w:eastAsiaTheme="minorHAnsi" w:hAnsiTheme="minorHAnsi" w:cstheme="minorBidi"/>
          <w:color w:val="auto"/>
          <w:sz w:val="22"/>
          <w:szCs w:val="22"/>
        </w:rPr>
        <w:id w:val="491911397"/>
        <w:docPartObj>
          <w:docPartGallery w:val="Table of Contents"/>
          <w:docPartUnique/>
        </w:docPartObj>
      </w:sdtPr>
      <w:sdtEndPr>
        <w:rPr>
          <w:b/>
          <w:bCs/>
          <w:noProof/>
        </w:rPr>
      </w:sdtEndPr>
      <w:sdtContent>
        <w:p w14:paraId="5AE34F13" w14:textId="5C499A14" w:rsidR="00BD18C2" w:rsidRDefault="00BD18C2">
          <w:pPr>
            <w:pStyle w:val="TOCHeading"/>
          </w:pPr>
          <w:r>
            <w:t>Table of Contents</w:t>
          </w:r>
        </w:p>
        <w:p w14:paraId="03F41998" w14:textId="77777777" w:rsidR="00BD18C2" w:rsidRDefault="00BD18C2">
          <w:pPr>
            <w:pStyle w:val="TOC1"/>
            <w:rPr>
              <w:rFonts w:eastAsiaTheme="minorEastAsia"/>
              <w:noProof/>
              <w:lang w:val="en-US"/>
            </w:rPr>
          </w:pPr>
          <w:r>
            <w:fldChar w:fldCharType="begin"/>
          </w:r>
          <w:r>
            <w:instrText xml:space="preserve"> TOC \o "1-3" \h \z \u </w:instrText>
          </w:r>
          <w:r>
            <w:fldChar w:fldCharType="separate"/>
          </w:r>
          <w:hyperlink w:anchor="_Toc451882270" w:history="1">
            <w:r w:rsidRPr="00E364E7">
              <w:rPr>
                <w:rStyle w:val="Hyperlink"/>
                <w:noProof/>
              </w:rPr>
              <w:t>Executive Summary</w:t>
            </w:r>
            <w:r>
              <w:rPr>
                <w:noProof/>
                <w:webHidden/>
              </w:rPr>
              <w:tab/>
            </w:r>
            <w:r>
              <w:rPr>
                <w:noProof/>
                <w:webHidden/>
              </w:rPr>
              <w:fldChar w:fldCharType="begin"/>
            </w:r>
            <w:r>
              <w:rPr>
                <w:noProof/>
                <w:webHidden/>
              </w:rPr>
              <w:instrText xml:space="preserve"> PAGEREF _Toc451882270 \h </w:instrText>
            </w:r>
            <w:r>
              <w:rPr>
                <w:noProof/>
                <w:webHidden/>
              </w:rPr>
            </w:r>
            <w:r>
              <w:rPr>
                <w:noProof/>
                <w:webHidden/>
              </w:rPr>
              <w:fldChar w:fldCharType="separate"/>
            </w:r>
            <w:r>
              <w:rPr>
                <w:noProof/>
                <w:webHidden/>
              </w:rPr>
              <w:t>i</w:t>
            </w:r>
            <w:r>
              <w:rPr>
                <w:noProof/>
                <w:webHidden/>
              </w:rPr>
              <w:fldChar w:fldCharType="end"/>
            </w:r>
          </w:hyperlink>
        </w:p>
        <w:p w14:paraId="468698D6" w14:textId="77777777" w:rsidR="00BD18C2" w:rsidRDefault="00797456">
          <w:pPr>
            <w:pStyle w:val="TOC1"/>
            <w:rPr>
              <w:rFonts w:eastAsiaTheme="minorEastAsia"/>
              <w:noProof/>
              <w:lang w:val="en-US"/>
            </w:rPr>
          </w:pPr>
          <w:hyperlink w:anchor="_Toc451882271" w:history="1">
            <w:r w:rsidR="00BD18C2" w:rsidRPr="00E364E7">
              <w:rPr>
                <w:rStyle w:val="Hyperlink"/>
                <w:noProof/>
              </w:rPr>
              <w:t>Acknowledgments</w:t>
            </w:r>
            <w:r w:rsidR="00BD18C2">
              <w:rPr>
                <w:noProof/>
                <w:webHidden/>
              </w:rPr>
              <w:tab/>
            </w:r>
            <w:r w:rsidR="00BD18C2">
              <w:rPr>
                <w:noProof/>
                <w:webHidden/>
              </w:rPr>
              <w:fldChar w:fldCharType="begin"/>
            </w:r>
            <w:r w:rsidR="00BD18C2">
              <w:rPr>
                <w:noProof/>
                <w:webHidden/>
              </w:rPr>
              <w:instrText xml:space="preserve"> PAGEREF _Toc451882271 \h </w:instrText>
            </w:r>
            <w:r w:rsidR="00BD18C2">
              <w:rPr>
                <w:noProof/>
                <w:webHidden/>
              </w:rPr>
            </w:r>
            <w:r w:rsidR="00BD18C2">
              <w:rPr>
                <w:noProof/>
                <w:webHidden/>
              </w:rPr>
              <w:fldChar w:fldCharType="separate"/>
            </w:r>
            <w:r w:rsidR="00BD18C2">
              <w:rPr>
                <w:noProof/>
                <w:webHidden/>
              </w:rPr>
              <w:t>ii</w:t>
            </w:r>
            <w:r w:rsidR="00BD18C2">
              <w:rPr>
                <w:noProof/>
                <w:webHidden/>
              </w:rPr>
              <w:fldChar w:fldCharType="end"/>
            </w:r>
          </w:hyperlink>
        </w:p>
        <w:p w14:paraId="34A2218F" w14:textId="77777777" w:rsidR="00BD18C2" w:rsidRDefault="00797456">
          <w:pPr>
            <w:pStyle w:val="TOC1"/>
            <w:rPr>
              <w:rFonts w:eastAsiaTheme="minorEastAsia"/>
              <w:noProof/>
              <w:lang w:val="en-US"/>
            </w:rPr>
          </w:pPr>
          <w:hyperlink w:anchor="_Toc451882272" w:history="1">
            <w:r w:rsidR="00BD18C2" w:rsidRPr="00E364E7">
              <w:rPr>
                <w:rStyle w:val="Hyperlink"/>
                <w:noProof/>
              </w:rPr>
              <w:t>1.0 Introduction</w:t>
            </w:r>
            <w:r w:rsidR="00BD18C2">
              <w:rPr>
                <w:noProof/>
                <w:webHidden/>
              </w:rPr>
              <w:tab/>
            </w:r>
            <w:r w:rsidR="00BD18C2">
              <w:rPr>
                <w:noProof/>
                <w:webHidden/>
              </w:rPr>
              <w:fldChar w:fldCharType="begin"/>
            </w:r>
            <w:r w:rsidR="00BD18C2">
              <w:rPr>
                <w:noProof/>
                <w:webHidden/>
              </w:rPr>
              <w:instrText xml:space="preserve"> PAGEREF _Toc451882272 \h </w:instrText>
            </w:r>
            <w:r w:rsidR="00BD18C2">
              <w:rPr>
                <w:noProof/>
                <w:webHidden/>
              </w:rPr>
            </w:r>
            <w:r w:rsidR="00BD18C2">
              <w:rPr>
                <w:noProof/>
                <w:webHidden/>
              </w:rPr>
              <w:fldChar w:fldCharType="separate"/>
            </w:r>
            <w:r w:rsidR="00BD18C2">
              <w:rPr>
                <w:noProof/>
                <w:webHidden/>
              </w:rPr>
              <w:t>1</w:t>
            </w:r>
            <w:r w:rsidR="00BD18C2">
              <w:rPr>
                <w:noProof/>
                <w:webHidden/>
              </w:rPr>
              <w:fldChar w:fldCharType="end"/>
            </w:r>
          </w:hyperlink>
        </w:p>
        <w:p w14:paraId="4AEE404B" w14:textId="77777777" w:rsidR="00BD18C2" w:rsidRDefault="00797456">
          <w:pPr>
            <w:pStyle w:val="TOC2"/>
            <w:tabs>
              <w:tab w:val="right" w:leader="dot" w:pos="9350"/>
            </w:tabs>
            <w:rPr>
              <w:rFonts w:eastAsiaTheme="minorEastAsia"/>
              <w:noProof/>
              <w:lang w:val="en-US"/>
            </w:rPr>
          </w:pPr>
          <w:hyperlink w:anchor="_Toc451882273" w:history="1">
            <w:r w:rsidR="00BD18C2" w:rsidRPr="00E364E7">
              <w:rPr>
                <w:rStyle w:val="Hyperlink"/>
                <w:noProof/>
              </w:rPr>
              <w:t>1.1 Challenge/Problem Statement</w:t>
            </w:r>
            <w:r w:rsidR="00BD18C2">
              <w:rPr>
                <w:noProof/>
                <w:webHidden/>
              </w:rPr>
              <w:tab/>
            </w:r>
            <w:r w:rsidR="00BD18C2">
              <w:rPr>
                <w:noProof/>
                <w:webHidden/>
              </w:rPr>
              <w:fldChar w:fldCharType="begin"/>
            </w:r>
            <w:r w:rsidR="00BD18C2">
              <w:rPr>
                <w:noProof/>
                <w:webHidden/>
              </w:rPr>
              <w:instrText xml:space="preserve"> PAGEREF _Toc451882273 \h </w:instrText>
            </w:r>
            <w:r w:rsidR="00BD18C2">
              <w:rPr>
                <w:noProof/>
                <w:webHidden/>
              </w:rPr>
            </w:r>
            <w:r w:rsidR="00BD18C2">
              <w:rPr>
                <w:noProof/>
                <w:webHidden/>
              </w:rPr>
              <w:fldChar w:fldCharType="separate"/>
            </w:r>
            <w:r w:rsidR="00BD18C2">
              <w:rPr>
                <w:noProof/>
                <w:webHidden/>
              </w:rPr>
              <w:t>1</w:t>
            </w:r>
            <w:r w:rsidR="00BD18C2">
              <w:rPr>
                <w:noProof/>
                <w:webHidden/>
              </w:rPr>
              <w:fldChar w:fldCharType="end"/>
            </w:r>
          </w:hyperlink>
        </w:p>
        <w:p w14:paraId="312552D1" w14:textId="77777777" w:rsidR="00BD18C2" w:rsidRDefault="00797456">
          <w:pPr>
            <w:pStyle w:val="TOC2"/>
            <w:tabs>
              <w:tab w:val="right" w:leader="dot" w:pos="9350"/>
            </w:tabs>
            <w:rPr>
              <w:rFonts w:eastAsiaTheme="minorEastAsia"/>
              <w:noProof/>
              <w:lang w:val="en-US"/>
            </w:rPr>
          </w:pPr>
          <w:hyperlink w:anchor="_Toc451882274" w:history="1">
            <w:r w:rsidR="00BD18C2" w:rsidRPr="00E364E7">
              <w:rPr>
                <w:rStyle w:val="Hyperlink"/>
                <w:noProof/>
              </w:rPr>
              <w:t>1.2 Study Area Delineation</w:t>
            </w:r>
            <w:r w:rsidR="00BD18C2">
              <w:rPr>
                <w:noProof/>
                <w:webHidden/>
              </w:rPr>
              <w:tab/>
            </w:r>
            <w:r w:rsidR="00BD18C2">
              <w:rPr>
                <w:noProof/>
                <w:webHidden/>
              </w:rPr>
              <w:fldChar w:fldCharType="begin"/>
            </w:r>
            <w:r w:rsidR="00BD18C2">
              <w:rPr>
                <w:noProof/>
                <w:webHidden/>
              </w:rPr>
              <w:instrText xml:space="preserve"> PAGEREF _Toc451882274 \h </w:instrText>
            </w:r>
            <w:r w:rsidR="00BD18C2">
              <w:rPr>
                <w:noProof/>
                <w:webHidden/>
              </w:rPr>
            </w:r>
            <w:r w:rsidR="00BD18C2">
              <w:rPr>
                <w:noProof/>
                <w:webHidden/>
              </w:rPr>
              <w:fldChar w:fldCharType="separate"/>
            </w:r>
            <w:r w:rsidR="00BD18C2">
              <w:rPr>
                <w:noProof/>
                <w:webHidden/>
              </w:rPr>
              <w:t>1</w:t>
            </w:r>
            <w:r w:rsidR="00BD18C2">
              <w:rPr>
                <w:noProof/>
                <w:webHidden/>
              </w:rPr>
              <w:fldChar w:fldCharType="end"/>
            </w:r>
          </w:hyperlink>
        </w:p>
        <w:p w14:paraId="7FE6E008" w14:textId="77777777" w:rsidR="00BD18C2" w:rsidRDefault="00797456">
          <w:pPr>
            <w:pStyle w:val="TOC2"/>
            <w:tabs>
              <w:tab w:val="right" w:leader="dot" w:pos="9350"/>
            </w:tabs>
            <w:rPr>
              <w:rFonts w:eastAsiaTheme="minorEastAsia"/>
              <w:noProof/>
              <w:lang w:val="en-US"/>
            </w:rPr>
          </w:pPr>
          <w:hyperlink w:anchor="_Toc451882275" w:history="1">
            <w:r w:rsidR="00BD18C2" w:rsidRPr="00E364E7">
              <w:rPr>
                <w:rStyle w:val="Hyperlink"/>
                <w:noProof/>
              </w:rPr>
              <w:t>1.3 Project Goal &amp; Objectives</w:t>
            </w:r>
            <w:r w:rsidR="00BD18C2">
              <w:rPr>
                <w:noProof/>
                <w:webHidden/>
              </w:rPr>
              <w:tab/>
            </w:r>
            <w:r w:rsidR="00BD18C2">
              <w:rPr>
                <w:noProof/>
                <w:webHidden/>
              </w:rPr>
              <w:fldChar w:fldCharType="begin"/>
            </w:r>
            <w:r w:rsidR="00BD18C2">
              <w:rPr>
                <w:noProof/>
                <w:webHidden/>
              </w:rPr>
              <w:instrText xml:space="preserve"> PAGEREF _Toc451882275 \h </w:instrText>
            </w:r>
            <w:r w:rsidR="00BD18C2">
              <w:rPr>
                <w:noProof/>
                <w:webHidden/>
              </w:rPr>
            </w:r>
            <w:r w:rsidR="00BD18C2">
              <w:rPr>
                <w:noProof/>
                <w:webHidden/>
              </w:rPr>
              <w:fldChar w:fldCharType="separate"/>
            </w:r>
            <w:r w:rsidR="00BD18C2">
              <w:rPr>
                <w:noProof/>
                <w:webHidden/>
              </w:rPr>
              <w:t>3</w:t>
            </w:r>
            <w:r w:rsidR="00BD18C2">
              <w:rPr>
                <w:noProof/>
                <w:webHidden/>
              </w:rPr>
              <w:fldChar w:fldCharType="end"/>
            </w:r>
          </w:hyperlink>
        </w:p>
        <w:p w14:paraId="572D9761" w14:textId="77777777" w:rsidR="00BD18C2" w:rsidRDefault="00797456">
          <w:pPr>
            <w:pStyle w:val="TOC3"/>
            <w:tabs>
              <w:tab w:val="right" w:leader="dot" w:pos="9350"/>
            </w:tabs>
            <w:rPr>
              <w:rFonts w:eastAsiaTheme="minorEastAsia"/>
              <w:noProof/>
              <w:lang w:val="en-US"/>
            </w:rPr>
          </w:pPr>
          <w:hyperlink w:anchor="_Toc451882276" w:history="1">
            <w:r w:rsidR="00BD18C2" w:rsidRPr="00E364E7">
              <w:rPr>
                <w:rStyle w:val="Hyperlink"/>
                <w:noProof/>
              </w:rPr>
              <w:t>1.3.1 Using GPR to detect internments</w:t>
            </w:r>
            <w:r w:rsidR="00BD18C2">
              <w:rPr>
                <w:noProof/>
                <w:webHidden/>
              </w:rPr>
              <w:tab/>
            </w:r>
            <w:r w:rsidR="00BD18C2">
              <w:rPr>
                <w:noProof/>
                <w:webHidden/>
              </w:rPr>
              <w:fldChar w:fldCharType="begin"/>
            </w:r>
            <w:r w:rsidR="00BD18C2">
              <w:rPr>
                <w:noProof/>
                <w:webHidden/>
              </w:rPr>
              <w:instrText xml:space="preserve"> PAGEREF _Toc451882276 \h </w:instrText>
            </w:r>
            <w:r w:rsidR="00BD18C2">
              <w:rPr>
                <w:noProof/>
                <w:webHidden/>
              </w:rPr>
            </w:r>
            <w:r w:rsidR="00BD18C2">
              <w:rPr>
                <w:noProof/>
                <w:webHidden/>
              </w:rPr>
              <w:fldChar w:fldCharType="separate"/>
            </w:r>
            <w:r w:rsidR="00BD18C2">
              <w:rPr>
                <w:noProof/>
                <w:webHidden/>
              </w:rPr>
              <w:t>3</w:t>
            </w:r>
            <w:r w:rsidR="00BD18C2">
              <w:rPr>
                <w:noProof/>
                <w:webHidden/>
              </w:rPr>
              <w:fldChar w:fldCharType="end"/>
            </w:r>
          </w:hyperlink>
        </w:p>
        <w:p w14:paraId="0B15437A" w14:textId="77777777" w:rsidR="00BD18C2" w:rsidRDefault="00797456">
          <w:pPr>
            <w:pStyle w:val="TOC3"/>
            <w:tabs>
              <w:tab w:val="right" w:leader="dot" w:pos="9350"/>
            </w:tabs>
            <w:rPr>
              <w:rFonts w:eastAsiaTheme="minorEastAsia"/>
              <w:noProof/>
              <w:lang w:val="en-US"/>
            </w:rPr>
          </w:pPr>
          <w:hyperlink w:anchor="_Toc451882277" w:history="1">
            <w:r w:rsidR="00BD18C2" w:rsidRPr="00E364E7">
              <w:rPr>
                <w:rStyle w:val="Hyperlink"/>
                <w:noProof/>
              </w:rPr>
              <w:t>1.3.2 Mapping potential internment locations with GIS</w:t>
            </w:r>
            <w:r w:rsidR="00BD18C2">
              <w:rPr>
                <w:noProof/>
                <w:webHidden/>
              </w:rPr>
              <w:tab/>
            </w:r>
            <w:r w:rsidR="00BD18C2">
              <w:rPr>
                <w:noProof/>
                <w:webHidden/>
              </w:rPr>
              <w:fldChar w:fldCharType="begin"/>
            </w:r>
            <w:r w:rsidR="00BD18C2">
              <w:rPr>
                <w:noProof/>
                <w:webHidden/>
              </w:rPr>
              <w:instrText xml:space="preserve"> PAGEREF _Toc451882277 \h </w:instrText>
            </w:r>
            <w:r w:rsidR="00BD18C2">
              <w:rPr>
                <w:noProof/>
                <w:webHidden/>
              </w:rPr>
            </w:r>
            <w:r w:rsidR="00BD18C2">
              <w:rPr>
                <w:noProof/>
                <w:webHidden/>
              </w:rPr>
              <w:fldChar w:fldCharType="separate"/>
            </w:r>
            <w:r w:rsidR="00BD18C2">
              <w:rPr>
                <w:noProof/>
                <w:webHidden/>
              </w:rPr>
              <w:t>3</w:t>
            </w:r>
            <w:r w:rsidR="00BD18C2">
              <w:rPr>
                <w:noProof/>
                <w:webHidden/>
              </w:rPr>
              <w:fldChar w:fldCharType="end"/>
            </w:r>
          </w:hyperlink>
        </w:p>
        <w:p w14:paraId="49CA4DA0" w14:textId="77777777" w:rsidR="00BD18C2" w:rsidRDefault="00797456">
          <w:pPr>
            <w:pStyle w:val="TOC3"/>
            <w:tabs>
              <w:tab w:val="right" w:leader="dot" w:pos="9350"/>
            </w:tabs>
            <w:rPr>
              <w:rFonts w:eastAsiaTheme="minorEastAsia"/>
              <w:noProof/>
              <w:lang w:val="en-US"/>
            </w:rPr>
          </w:pPr>
          <w:hyperlink w:anchor="_Toc451882278" w:history="1">
            <w:r w:rsidR="00BD18C2" w:rsidRPr="00E364E7">
              <w:rPr>
                <w:rStyle w:val="Hyperlink"/>
                <w:noProof/>
              </w:rPr>
              <w:t>1.3.3 Using a Resistivity Meter to aid with the GPR survey</w:t>
            </w:r>
            <w:r w:rsidR="00BD18C2">
              <w:rPr>
                <w:noProof/>
                <w:webHidden/>
              </w:rPr>
              <w:tab/>
            </w:r>
            <w:r w:rsidR="00BD18C2">
              <w:rPr>
                <w:noProof/>
                <w:webHidden/>
              </w:rPr>
              <w:fldChar w:fldCharType="begin"/>
            </w:r>
            <w:r w:rsidR="00BD18C2">
              <w:rPr>
                <w:noProof/>
                <w:webHidden/>
              </w:rPr>
              <w:instrText xml:space="preserve"> PAGEREF _Toc451882278 \h </w:instrText>
            </w:r>
            <w:r w:rsidR="00BD18C2">
              <w:rPr>
                <w:noProof/>
                <w:webHidden/>
              </w:rPr>
            </w:r>
            <w:r w:rsidR="00BD18C2">
              <w:rPr>
                <w:noProof/>
                <w:webHidden/>
              </w:rPr>
              <w:fldChar w:fldCharType="separate"/>
            </w:r>
            <w:r w:rsidR="00BD18C2">
              <w:rPr>
                <w:noProof/>
                <w:webHidden/>
              </w:rPr>
              <w:t>3</w:t>
            </w:r>
            <w:r w:rsidR="00BD18C2">
              <w:rPr>
                <w:noProof/>
                <w:webHidden/>
              </w:rPr>
              <w:fldChar w:fldCharType="end"/>
            </w:r>
          </w:hyperlink>
        </w:p>
        <w:p w14:paraId="7110D6B4" w14:textId="77777777" w:rsidR="00BD18C2" w:rsidRDefault="00797456">
          <w:pPr>
            <w:pStyle w:val="TOC1"/>
            <w:rPr>
              <w:rFonts w:eastAsiaTheme="minorEastAsia"/>
              <w:noProof/>
              <w:lang w:val="en-US"/>
            </w:rPr>
          </w:pPr>
          <w:hyperlink w:anchor="_Toc451882279" w:history="1">
            <w:r w:rsidR="00BD18C2" w:rsidRPr="00E364E7">
              <w:rPr>
                <w:rStyle w:val="Hyperlink"/>
                <w:noProof/>
              </w:rPr>
              <w:t>2.0 Background</w:t>
            </w:r>
            <w:r w:rsidR="00BD18C2">
              <w:rPr>
                <w:noProof/>
                <w:webHidden/>
              </w:rPr>
              <w:tab/>
            </w:r>
            <w:r w:rsidR="00BD18C2">
              <w:rPr>
                <w:noProof/>
                <w:webHidden/>
              </w:rPr>
              <w:fldChar w:fldCharType="begin"/>
            </w:r>
            <w:r w:rsidR="00BD18C2">
              <w:rPr>
                <w:noProof/>
                <w:webHidden/>
              </w:rPr>
              <w:instrText xml:space="preserve"> PAGEREF _Toc451882279 \h </w:instrText>
            </w:r>
            <w:r w:rsidR="00BD18C2">
              <w:rPr>
                <w:noProof/>
                <w:webHidden/>
              </w:rPr>
            </w:r>
            <w:r w:rsidR="00BD18C2">
              <w:rPr>
                <w:noProof/>
                <w:webHidden/>
              </w:rPr>
              <w:fldChar w:fldCharType="separate"/>
            </w:r>
            <w:r w:rsidR="00BD18C2">
              <w:rPr>
                <w:noProof/>
                <w:webHidden/>
              </w:rPr>
              <w:t>3</w:t>
            </w:r>
            <w:r w:rsidR="00BD18C2">
              <w:rPr>
                <w:noProof/>
                <w:webHidden/>
              </w:rPr>
              <w:fldChar w:fldCharType="end"/>
            </w:r>
          </w:hyperlink>
        </w:p>
        <w:p w14:paraId="2E09A097" w14:textId="77777777" w:rsidR="00BD18C2" w:rsidRDefault="00797456">
          <w:pPr>
            <w:pStyle w:val="TOC2"/>
            <w:tabs>
              <w:tab w:val="right" w:leader="dot" w:pos="9350"/>
            </w:tabs>
            <w:rPr>
              <w:rFonts w:eastAsiaTheme="minorEastAsia"/>
              <w:noProof/>
              <w:lang w:val="en-US"/>
            </w:rPr>
          </w:pPr>
          <w:hyperlink w:anchor="_Toc451882280" w:history="1">
            <w:r w:rsidR="00BD18C2" w:rsidRPr="00E364E7">
              <w:rPr>
                <w:rStyle w:val="Hyperlink"/>
                <w:noProof/>
              </w:rPr>
              <w:t>2.1 Museum History</w:t>
            </w:r>
            <w:r w:rsidR="00BD18C2">
              <w:rPr>
                <w:noProof/>
                <w:webHidden/>
              </w:rPr>
              <w:tab/>
            </w:r>
            <w:r w:rsidR="00BD18C2">
              <w:rPr>
                <w:noProof/>
                <w:webHidden/>
              </w:rPr>
              <w:fldChar w:fldCharType="begin"/>
            </w:r>
            <w:r w:rsidR="00BD18C2">
              <w:rPr>
                <w:noProof/>
                <w:webHidden/>
              </w:rPr>
              <w:instrText xml:space="preserve"> PAGEREF _Toc451882280 \h </w:instrText>
            </w:r>
            <w:r w:rsidR="00BD18C2">
              <w:rPr>
                <w:noProof/>
                <w:webHidden/>
              </w:rPr>
            </w:r>
            <w:r w:rsidR="00BD18C2">
              <w:rPr>
                <w:noProof/>
                <w:webHidden/>
              </w:rPr>
              <w:fldChar w:fldCharType="separate"/>
            </w:r>
            <w:r w:rsidR="00BD18C2">
              <w:rPr>
                <w:noProof/>
                <w:webHidden/>
              </w:rPr>
              <w:t>3</w:t>
            </w:r>
            <w:r w:rsidR="00BD18C2">
              <w:rPr>
                <w:noProof/>
                <w:webHidden/>
              </w:rPr>
              <w:fldChar w:fldCharType="end"/>
            </w:r>
          </w:hyperlink>
        </w:p>
        <w:p w14:paraId="42629B98" w14:textId="77777777" w:rsidR="00BD18C2" w:rsidRDefault="00797456">
          <w:pPr>
            <w:pStyle w:val="TOC2"/>
            <w:tabs>
              <w:tab w:val="right" w:leader="dot" w:pos="9350"/>
            </w:tabs>
            <w:rPr>
              <w:rFonts w:eastAsiaTheme="minorEastAsia"/>
              <w:noProof/>
              <w:lang w:val="en-US"/>
            </w:rPr>
          </w:pPr>
          <w:hyperlink w:anchor="_Toc451882281" w:history="1">
            <w:r w:rsidR="00BD18C2" w:rsidRPr="00E364E7">
              <w:rPr>
                <w:rStyle w:val="Hyperlink"/>
                <w:noProof/>
              </w:rPr>
              <w:t>2.2 Literature Review</w:t>
            </w:r>
            <w:r w:rsidR="00BD18C2">
              <w:rPr>
                <w:noProof/>
                <w:webHidden/>
              </w:rPr>
              <w:tab/>
            </w:r>
            <w:r w:rsidR="00BD18C2">
              <w:rPr>
                <w:noProof/>
                <w:webHidden/>
              </w:rPr>
              <w:fldChar w:fldCharType="begin"/>
            </w:r>
            <w:r w:rsidR="00BD18C2">
              <w:rPr>
                <w:noProof/>
                <w:webHidden/>
              </w:rPr>
              <w:instrText xml:space="preserve"> PAGEREF _Toc451882281 \h </w:instrText>
            </w:r>
            <w:r w:rsidR="00BD18C2">
              <w:rPr>
                <w:noProof/>
                <w:webHidden/>
              </w:rPr>
            </w:r>
            <w:r w:rsidR="00BD18C2">
              <w:rPr>
                <w:noProof/>
                <w:webHidden/>
              </w:rPr>
              <w:fldChar w:fldCharType="separate"/>
            </w:r>
            <w:r w:rsidR="00BD18C2">
              <w:rPr>
                <w:noProof/>
                <w:webHidden/>
              </w:rPr>
              <w:t>4</w:t>
            </w:r>
            <w:r w:rsidR="00BD18C2">
              <w:rPr>
                <w:noProof/>
                <w:webHidden/>
              </w:rPr>
              <w:fldChar w:fldCharType="end"/>
            </w:r>
          </w:hyperlink>
        </w:p>
        <w:p w14:paraId="5BF7EEC8" w14:textId="77777777" w:rsidR="00BD18C2" w:rsidRDefault="00797456">
          <w:pPr>
            <w:pStyle w:val="TOC2"/>
            <w:tabs>
              <w:tab w:val="right" w:leader="dot" w:pos="9350"/>
            </w:tabs>
            <w:rPr>
              <w:rFonts w:eastAsiaTheme="minorEastAsia"/>
              <w:noProof/>
              <w:lang w:val="en-US"/>
            </w:rPr>
          </w:pPr>
          <w:hyperlink w:anchor="_Toc451882282" w:history="1">
            <w:r w:rsidR="00BD18C2" w:rsidRPr="00E364E7">
              <w:rPr>
                <w:rStyle w:val="Hyperlink"/>
                <w:noProof/>
              </w:rPr>
              <w:t>2.3 Sustainable Archaeology</w:t>
            </w:r>
            <w:r w:rsidR="00BD18C2">
              <w:rPr>
                <w:noProof/>
                <w:webHidden/>
              </w:rPr>
              <w:tab/>
            </w:r>
            <w:r w:rsidR="00BD18C2">
              <w:rPr>
                <w:noProof/>
                <w:webHidden/>
              </w:rPr>
              <w:fldChar w:fldCharType="begin"/>
            </w:r>
            <w:r w:rsidR="00BD18C2">
              <w:rPr>
                <w:noProof/>
                <w:webHidden/>
              </w:rPr>
              <w:instrText xml:space="preserve"> PAGEREF _Toc451882282 \h </w:instrText>
            </w:r>
            <w:r w:rsidR="00BD18C2">
              <w:rPr>
                <w:noProof/>
                <w:webHidden/>
              </w:rPr>
            </w:r>
            <w:r w:rsidR="00BD18C2">
              <w:rPr>
                <w:noProof/>
                <w:webHidden/>
              </w:rPr>
              <w:fldChar w:fldCharType="separate"/>
            </w:r>
            <w:r w:rsidR="00BD18C2">
              <w:rPr>
                <w:noProof/>
                <w:webHidden/>
              </w:rPr>
              <w:t>6</w:t>
            </w:r>
            <w:r w:rsidR="00BD18C2">
              <w:rPr>
                <w:noProof/>
                <w:webHidden/>
              </w:rPr>
              <w:fldChar w:fldCharType="end"/>
            </w:r>
          </w:hyperlink>
        </w:p>
        <w:p w14:paraId="51906352" w14:textId="77777777" w:rsidR="00BD18C2" w:rsidRDefault="00797456">
          <w:pPr>
            <w:pStyle w:val="TOC1"/>
            <w:rPr>
              <w:rFonts w:eastAsiaTheme="minorEastAsia"/>
              <w:noProof/>
              <w:lang w:val="en-US"/>
            </w:rPr>
          </w:pPr>
          <w:hyperlink w:anchor="_Toc451882283" w:history="1">
            <w:r w:rsidR="00BD18C2" w:rsidRPr="00E364E7">
              <w:rPr>
                <w:rStyle w:val="Hyperlink"/>
                <w:noProof/>
              </w:rPr>
              <w:t>3.0 Geophysical Exploration Methodology</w:t>
            </w:r>
            <w:r w:rsidR="00BD18C2">
              <w:rPr>
                <w:noProof/>
                <w:webHidden/>
              </w:rPr>
              <w:tab/>
            </w:r>
            <w:r w:rsidR="00BD18C2">
              <w:rPr>
                <w:noProof/>
                <w:webHidden/>
              </w:rPr>
              <w:fldChar w:fldCharType="begin"/>
            </w:r>
            <w:r w:rsidR="00BD18C2">
              <w:rPr>
                <w:noProof/>
                <w:webHidden/>
              </w:rPr>
              <w:instrText xml:space="preserve"> PAGEREF _Toc451882283 \h </w:instrText>
            </w:r>
            <w:r w:rsidR="00BD18C2">
              <w:rPr>
                <w:noProof/>
                <w:webHidden/>
              </w:rPr>
            </w:r>
            <w:r w:rsidR="00BD18C2">
              <w:rPr>
                <w:noProof/>
                <w:webHidden/>
              </w:rPr>
              <w:fldChar w:fldCharType="separate"/>
            </w:r>
            <w:r w:rsidR="00BD18C2">
              <w:rPr>
                <w:noProof/>
                <w:webHidden/>
              </w:rPr>
              <w:t>6</w:t>
            </w:r>
            <w:r w:rsidR="00BD18C2">
              <w:rPr>
                <w:noProof/>
                <w:webHidden/>
              </w:rPr>
              <w:fldChar w:fldCharType="end"/>
            </w:r>
          </w:hyperlink>
        </w:p>
        <w:p w14:paraId="2B3F1383" w14:textId="77777777" w:rsidR="00BD18C2" w:rsidRDefault="00797456">
          <w:pPr>
            <w:pStyle w:val="TOC2"/>
            <w:tabs>
              <w:tab w:val="right" w:leader="dot" w:pos="9350"/>
            </w:tabs>
            <w:rPr>
              <w:rFonts w:eastAsiaTheme="minorEastAsia"/>
              <w:noProof/>
              <w:lang w:val="en-US"/>
            </w:rPr>
          </w:pPr>
          <w:hyperlink w:anchor="_Toc451882284" w:history="1">
            <w:r w:rsidR="00BD18C2" w:rsidRPr="00E364E7">
              <w:rPr>
                <w:rStyle w:val="Hyperlink"/>
                <w:noProof/>
              </w:rPr>
              <w:t>3.1 Grid Preparation</w:t>
            </w:r>
            <w:r w:rsidR="00BD18C2">
              <w:rPr>
                <w:noProof/>
                <w:webHidden/>
              </w:rPr>
              <w:tab/>
            </w:r>
            <w:r w:rsidR="00BD18C2">
              <w:rPr>
                <w:noProof/>
                <w:webHidden/>
              </w:rPr>
              <w:fldChar w:fldCharType="begin"/>
            </w:r>
            <w:r w:rsidR="00BD18C2">
              <w:rPr>
                <w:noProof/>
                <w:webHidden/>
              </w:rPr>
              <w:instrText xml:space="preserve"> PAGEREF _Toc451882284 \h </w:instrText>
            </w:r>
            <w:r w:rsidR="00BD18C2">
              <w:rPr>
                <w:noProof/>
                <w:webHidden/>
              </w:rPr>
            </w:r>
            <w:r w:rsidR="00BD18C2">
              <w:rPr>
                <w:noProof/>
                <w:webHidden/>
              </w:rPr>
              <w:fldChar w:fldCharType="separate"/>
            </w:r>
            <w:r w:rsidR="00BD18C2">
              <w:rPr>
                <w:noProof/>
                <w:webHidden/>
              </w:rPr>
              <w:t>7</w:t>
            </w:r>
            <w:r w:rsidR="00BD18C2">
              <w:rPr>
                <w:noProof/>
                <w:webHidden/>
              </w:rPr>
              <w:fldChar w:fldCharType="end"/>
            </w:r>
          </w:hyperlink>
        </w:p>
        <w:p w14:paraId="2DDC5073" w14:textId="77777777" w:rsidR="00BD18C2" w:rsidRDefault="00797456">
          <w:pPr>
            <w:pStyle w:val="TOC2"/>
            <w:tabs>
              <w:tab w:val="right" w:leader="dot" w:pos="9350"/>
            </w:tabs>
            <w:rPr>
              <w:rFonts w:eastAsiaTheme="minorEastAsia"/>
              <w:noProof/>
              <w:lang w:val="en-US"/>
            </w:rPr>
          </w:pPr>
          <w:hyperlink w:anchor="_Toc451882285" w:history="1">
            <w:r w:rsidR="00BD18C2" w:rsidRPr="00E364E7">
              <w:rPr>
                <w:rStyle w:val="Hyperlink"/>
                <w:noProof/>
              </w:rPr>
              <w:t>3.2 Ground Penetrating Radar</w:t>
            </w:r>
            <w:r w:rsidR="00BD18C2">
              <w:rPr>
                <w:noProof/>
                <w:webHidden/>
              </w:rPr>
              <w:tab/>
            </w:r>
            <w:r w:rsidR="00BD18C2">
              <w:rPr>
                <w:noProof/>
                <w:webHidden/>
              </w:rPr>
              <w:fldChar w:fldCharType="begin"/>
            </w:r>
            <w:r w:rsidR="00BD18C2">
              <w:rPr>
                <w:noProof/>
                <w:webHidden/>
              </w:rPr>
              <w:instrText xml:space="preserve"> PAGEREF _Toc451882285 \h </w:instrText>
            </w:r>
            <w:r w:rsidR="00BD18C2">
              <w:rPr>
                <w:noProof/>
                <w:webHidden/>
              </w:rPr>
            </w:r>
            <w:r w:rsidR="00BD18C2">
              <w:rPr>
                <w:noProof/>
                <w:webHidden/>
              </w:rPr>
              <w:fldChar w:fldCharType="separate"/>
            </w:r>
            <w:r w:rsidR="00BD18C2">
              <w:rPr>
                <w:noProof/>
                <w:webHidden/>
              </w:rPr>
              <w:t>7</w:t>
            </w:r>
            <w:r w:rsidR="00BD18C2">
              <w:rPr>
                <w:noProof/>
                <w:webHidden/>
              </w:rPr>
              <w:fldChar w:fldCharType="end"/>
            </w:r>
          </w:hyperlink>
        </w:p>
        <w:p w14:paraId="780706AB" w14:textId="77777777" w:rsidR="00BD18C2" w:rsidRDefault="00797456">
          <w:pPr>
            <w:pStyle w:val="TOC2"/>
            <w:tabs>
              <w:tab w:val="right" w:leader="dot" w:pos="9350"/>
            </w:tabs>
            <w:rPr>
              <w:rFonts w:eastAsiaTheme="minorEastAsia"/>
              <w:noProof/>
              <w:lang w:val="en-US"/>
            </w:rPr>
          </w:pPr>
          <w:hyperlink w:anchor="_Toc451882286" w:history="1">
            <w:r w:rsidR="00BD18C2" w:rsidRPr="00E364E7">
              <w:rPr>
                <w:rStyle w:val="Hyperlink"/>
                <w:noProof/>
              </w:rPr>
              <w:t>3.3 Resistivity Meter</w:t>
            </w:r>
            <w:r w:rsidR="00BD18C2">
              <w:rPr>
                <w:noProof/>
                <w:webHidden/>
              </w:rPr>
              <w:tab/>
            </w:r>
            <w:r w:rsidR="00BD18C2">
              <w:rPr>
                <w:noProof/>
                <w:webHidden/>
              </w:rPr>
              <w:fldChar w:fldCharType="begin"/>
            </w:r>
            <w:r w:rsidR="00BD18C2">
              <w:rPr>
                <w:noProof/>
                <w:webHidden/>
              </w:rPr>
              <w:instrText xml:space="preserve"> PAGEREF _Toc451882286 \h </w:instrText>
            </w:r>
            <w:r w:rsidR="00BD18C2">
              <w:rPr>
                <w:noProof/>
                <w:webHidden/>
              </w:rPr>
            </w:r>
            <w:r w:rsidR="00BD18C2">
              <w:rPr>
                <w:noProof/>
                <w:webHidden/>
              </w:rPr>
              <w:fldChar w:fldCharType="separate"/>
            </w:r>
            <w:r w:rsidR="00BD18C2">
              <w:rPr>
                <w:noProof/>
                <w:webHidden/>
              </w:rPr>
              <w:t>10</w:t>
            </w:r>
            <w:r w:rsidR="00BD18C2">
              <w:rPr>
                <w:noProof/>
                <w:webHidden/>
              </w:rPr>
              <w:fldChar w:fldCharType="end"/>
            </w:r>
          </w:hyperlink>
        </w:p>
        <w:p w14:paraId="4097C57B" w14:textId="77777777" w:rsidR="00BD18C2" w:rsidRDefault="00797456">
          <w:pPr>
            <w:pStyle w:val="TOC2"/>
            <w:tabs>
              <w:tab w:val="right" w:leader="dot" w:pos="9350"/>
            </w:tabs>
            <w:rPr>
              <w:rFonts w:eastAsiaTheme="minorEastAsia"/>
              <w:noProof/>
              <w:lang w:val="en-US"/>
            </w:rPr>
          </w:pPr>
          <w:hyperlink w:anchor="_Toc451882287" w:history="1">
            <w:r w:rsidR="00BD18C2" w:rsidRPr="00E364E7">
              <w:rPr>
                <w:rStyle w:val="Hyperlink"/>
                <w:noProof/>
              </w:rPr>
              <w:t>3.4 Geo-referencing and Ground Truthing</w:t>
            </w:r>
            <w:r w:rsidR="00BD18C2">
              <w:rPr>
                <w:noProof/>
                <w:webHidden/>
              </w:rPr>
              <w:tab/>
            </w:r>
            <w:r w:rsidR="00BD18C2">
              <w:rPr>
                <w:noProof/>
                <w:webHidden/>
              </w:rPr>
              <w:fldChar w:fldCharType="begin"/>
            </w:r>
            <w:r w:rsidR="00BD18C2">
              <w:rPr>
                <w:noProof/>
                <w:webHidden/>
              </w:rPr>
              <w:instrText xml:space="preserve"> PAGEREF _Toc451882287 \h </w:instrText>
            </w:r>
            <w:r w:rsidR="00BD18C2">
              <w:rPr>
                <w:noProof/>
                <w:webHidden/>
              </w:rPr>
            </w:r>
            <w:r w:rsidR="00BD18C2">
              <w:rPr>
                <w:noProof/>
                <w:webHidden/>
              </w:rPr>
              <w:fldChar w:fldCharType="separate"/>
            </w:r>
            <w:r w:rsidR="00BD18C2">
              <w:rPr>
                <w:noProof/>
                <w:webHidden/>
              </w:rPr>
              <w:t>12</w:t>
            </w:r>
            <w:r w:rsidR="00BD18C2">
              <w:rPr>
                <w:noProof/>
                <w:webHidden/>
              </w:rPr>
              <w:fldChar w:fldCharType="end"/>
            </w:r>
          </w:hyperlink>
        </w:p>
        <w:p w14:paraId="197FE72A" w14:textId="77777777" w:rsidR="00BD18C2" w:rsidRDefault="00797456">
          <w:pPr>
            <w:pStyle w:val="TOC2"/>
            <w:tabs>
              <w:tab w:val="right" w:leader="dot" w:pos="9350"/>
            </w:tabs>
            <w:rPr>
              <w:rFonts w:eastAsiaTheme="minorEastAsia"/>
              <w:noProof/>
              <w:lang w:val="en-US"/>
            </w:rPr>
          </w:pPr>
          <w:hyperlink w:anchor="_Toc451882288" w:history="1">
            <w:r w:rsidR="00BD18C2" w:rsidRPr="00E364E7">
              <w:rPr>
                <w:rStyle w:val="Hyperlink"/>
                <w:noProof/>
              </w:rPr>
              <w:t>3.6 Data Analysis and Required Resources</w:t>
            </w:r>
            <w:r w:rsidR="00BD18C2">
              <w:rPr>
                <w:noProof/>
                <w:webHidden/>
              </w:rPr>
              <w:tab/>
            </w:r>
            <w:r w:rsidR="00BD18C2">
              <w:rPr>
                <w:noProof/>
                <w:webHidden/>
              </w:rPr>
              <w:fldChar w:fldCharType="begin"/>
            </w:r>
            <w:r w:rsidR="00BD18C2">
              <w:rPr>
                <w:noProof/>
                <w:webHidden/>
              </w:rPr>
              <w:instrText xml:space="preserve"> PAGEREF _Toc451882288 \h </w:instrText>
            </w:r>
            <w:r w:rsidR="00BD18C2">
              <w:rPr>
                <w:noProof/>
                <w:webHidden/>
              </w:rPr>
            </w:r>
            <w:r w:rsidR="00BD18C2">
              <w:rPr>
                <w:noProof/>
                <w:webHidden/>
              </w:rPr>
              <w:fldChar w:fldCharType="separate"/>
            </w:r>
            <w:r w:rsidR="00BD18C2">
              <w:rPr>
                <w:noProof/>
                <w:webHidden/>
              </w:rPr>
              <w:t>14</w:t>
            </w:r>
            <w:r w:rsidR="00BD18C2">
              <w:rPr>
                <w:noProof/>
                <w:webHidden/>
              </w:rPr>
              <w:fldChar w:fldCharType="end"/>
            </w:r>
          </w:hyperlink>
        </w:p>
        <w:p w14:paraId="5AD3E3D0" w14:textId="77777777" w:rsidR="00BD18C2" w:rsidRDefault="00797456">
          <w:pPr>
            <w:pStyle w:val="TOC2"/>
            <w:tabs>
              <w:tab w:val="right" w:leader="dot" w:pos="9350"/>
            </w:tabs>
            <w:rPr>
              <w:rFonts w:eastAsiaTheme="minorEastAsia"/>
              <w:noProof/>
              <w:lang w:val="en-US"/>
            </w:rPr>
          </w:pPr>
          <w:hyperlink w:anchor="_Toc451882289" w:history="1">
            <w:r w:rsidR="00BD18C2" w:rsidRPr="00E364E7">
              <w:rPr>
                <w:rStyle w:val="Hyperlink"/>
                <w:noProof/>
              </w:rPr>
              <w:t>3.6 Resistivity Meter Data Analysis</w:t>
            </w:r>
            <w:r w:rsidR="00BD18C2">
              <w:rPr>
                <w:noProof/>
                <w:webHidden/>
              </w:rPr>
              <w:tab/>
            </w:r>
            <w:r w:rsidR="00BD18C2">
              <w:rPr>
                <w:noProof/>
                <w:webHidden/>
              </w:rPr>
              <w:fldChar w:fldCharType="begin"/>
            </w:r>
            <w:r w:rsidR="00BD18C2">
              <w:rPr>
                <w:noProof/>
                <w:webHidden/>
              </w:rPr>
              <w:instrText xml:space="preserve"> PAGEREF _Toc451882289 \h </w:instrText>
            </w:r>
            <w:r w:rsidR="00BD18C2">
              <w:rPr>
                <w:noProof/>
                <w:webHidden/>
              </w:rPr>
            </w:r>
            <w:r w:rsidR="00BD18C2">
              <w:rPr>
                <w:noProof/>
                <w:webHidden/>
              </w:rPr>
              <w:fldChar w:fldCharType="separate"/>
            </w:r>
            <w:r w:rsidR="00BD18C2">
              <w:rPr>
                <w:noProof/>
                <w:webHidden/>
              </w:rPr>
              <w:t>15</w:t>
            </w:r>
            <w:r w:rsidR="00BD18C2">
              <w:rPr>
                <w:noProof/>
                <w:webHidden/>
              </w:rPr>
              <w:fldChar w:fldCharType="end"/>
            </w:r>
          </w:hyperlink>
        </w:p>
        <w:p w14:paraId="0DD78D30" w14:textId="77777777" w:rsidR="00BD18C2" w:rsidRDefault="00797456">
          <w:pPr>
            <w:pStyle w:val="TOC1"/>
            <w:rPr>
              <w:rFonts w:eastAsiaTheme="minorEastAsia"/>
              <w:noProof/>
              <w:lang w:val="en-US"/>
            </w:rPr>
          </w:pPr>
          <w:hyperlink w:anchor="_Toc451882290" w:history="1">
            <w:r w:rsidR="00BD18C2" w:rsidRPr="00E364E7">
              <w:rPr>
                <w:rStyle w:val="Hyperlink"/>
                <w:noProof/>
              </w:rPr>
              <w:t>4.0 Results and Analysis</w:t>
            </w:r>
            <w:r w:rsidR="00BD18C2">
              <w:rPr>
                <w:noProof/>
                <w:webHidden/>
              </w:rPr>
              <w:tab/>
            </w:r>
            <w:r w:rsidR="00BD18C2">
              <w:rPr>
                <w:noProof/>
                <w:webHidden/>
              </w:rPr>
              <w:fldChar w:fldCharType="begin"/>
            </w:r>
            <w:r w:rsidR="00BD18C2">
              <w:rPr>
                <w:noProof/>
                <w:webHidden/>
              </w:rPr>
              <w:instrText xml:space="preserve"> PAGEREF _Toc451882290 \h </w:instrText>
            </w:r>
            <w:r w:rsidR="00BD18C2">
              <w:rPr>
                <w:noProof/>
                <w:webHidden/>
              </w:rPr>
            </w:r>
            <w:r w:rsidR="00BD18C2">
              <w:rPr>
                <w:noProof/>
                <w:webHidden/>
              </w:rPr>
              <w:fldChar w:fldCharType="separate"/>
            </w:r>
            <w:r w:rsidR="00BD18C2">
              <w:rPr>
                <w:noProof/>
                <w:webHidden/>
              </w:rPr>
              <w:t>16</w:t>
            </w:r>
            <w:r w:rsidR="00BD18C2">
              <w:rPr>
                <w:noProof/>
                <w:webHidden/>
              </w:rPr>
              <w:fldChar w:fldCharType="end"/>
            </w:r>
          </w:hyperlink>
        </w:p>
        <w:p w14:paraId="2150301F" w14:textId="77777777" w:rsidR="00BD18C2" w:rsidRDefault="00797456">
          <w:pPr>
            <w:pStyle w:val="TOC2"/>
            <w:tabs>
              <w:tab w:val="right" w:leader="dot" w:pos="9350"/>
            </w:tabs>
            <w:rPr>
              <w:rFonts w:eastAsiaTheme="minorEastAsia"/>
              <w:noProof/>
              <w:lang w:val="en-US"/>
            </w:rPr>
          </w:pPr>
          <w:hyperlink w:anchor="_Toc451882291" w:history="1">
            <w:r w:rsidR="00BD18C2" w:rsidRPr="00E364E7">
              <w:rPr>
                <w:rStyle w:val="Hyperlink"/>
                <w:noProof/>
              </w:rPr>
              <w:t>4.1 Post Survey Data Processing</w:t>
            </w:r>
            <w:r w:rsidR="00BD18C2">
              <w:rPr>
                <w:noProof/>
                <w:webHidden/>
              </w:rPr>
              <w:tab/>
            </w:r>
            <w:r w:rsidR="00BD18C2">
              <w:rPr>
                <w:noProof/>
                <w:webHidden/>
              </w:rPr>
              <w:fldChar w:fldCharType="begin"/>
            </w:r>
            <w:r w:rsidR="00BD18C2">
              <w:rPr>
                <w:noProof/>
                <w:webHidden/>
              </w:rPr>
              <w:instrText xml:space="preserve"> PAGEREF _Toc451882291 \h </w:instrText>
            </w:r>
            <w:r w:rsidR="00BD18C2">
              <w:rPr>
                <w:noProof/>
                <w:webHidden/>
              </w:rPr>
            </w:r>
            <w:r w:rsidR="00BD18C2">
              <w:rPr>
                <w:noProof/>
                <w:webHidden/>
              </w:rPr>
              <w:fldChar w:fldCharType="separate"/>
            </w:r>
            <w:r w:rsidR="00BD18C2">
              <w:rPr>
                <w:noProof/>
                <w:webHidden/>
              </w:rPr>
              <w:t>16</w:t>
            </w:r>
            <w:r w:rsidR="00BD18C2">
              <w:rPr>
                <w:noProof/>
                <w:webHidden/>
              </w:rPr>
              <w:fldChar w:fldCharType="end"/>
            </w:r>
          </w:hyperlink>
        </w:p>
        <w:p w14:paraId="1C52EC42" w14:textId="77777777" w:rsidR="00BD18C2" w:rsidRDefault="00797456">
          <w:pPr>
            <w:pStyle w:val="TOC2"/>
            <w:tabs>
              <w:tab w:val="right" w:leader="dot" w:pos="9350"/>
            </w:tabs>
            <w:rPr>
              <w:rFonts w:eastAsiaTheme="minorEastAsia"/>
              <w:noProof/>
              <w:lang w:val="en-US"/>
            </w:rPr>
          </w:pPr>
          <w:hyperlink w:anchor="_Toc451882292" w:history="1">
            <w:r w:rsidR="00BD18C2" w:rsidRPr="00E364E7">
              <w:rPr>
                <w:rStyle w:val="Hyperlink"/>
                <w:noProof/>
              </w:rPr>
              <w:t>4.2 Discussion and Summary of Results and Findings</w:t>
            </w:r>
            <w:r w:rsidR="00BD18C2">
              <w:rPr>
                <w:noProof/>
                <w:webHidden/>
              </w:rPr>
              <w:tab/>
            </w:r>
            <w:r w:rsidR="00BD18C2">
              <w:rPr>
                <w:noProof/>
                <w:webHidden/>
              </w:rPr>
              <w:fldChar w:fldCharType="begin"/>
            </w:r>
            <w:r w:rsidR="00BD18C2">
              <w:rPr>
                <w:noProof/>
                <w:webHidden/>
              </w:rPr>
              <w:instrText xml:space="preserve"> PAGEREF _Toc451882292 \h </w:instrText>
            </w:r>
            <w:r w:rsidR="00BD18C2">
              <w:rPr>
                <w:noProof/>
                <w:webHidden/>
              </w:rPr>
            </w:r>
            <w:r w:rsidR="00BD18C2">
              <w:rPr>
                <w:noProof/>
                <w:webHidden/>
              </w:rPr>
              <w:fldChar w:fldCharType="separate"/>
            </w:r>
            <w:r w:rsidR="00BD18C2">
              <w:rPr>
                <w:noProof/>
                <w:webHidden/>
              </w:rPr>
              <w:t>22</w:t>
            </w:r>
            <w:r w:rsidR="00BD18C2">
              <w:rPr>
                <w:noProof/>
                <w:webHidden/>
              </w:rPr>
              <w:fldChar w:fldCharType="end"/>
            </w:r>
          </w:hyperlink>
        </w:p>
        <w:p w14:paraId="343E4F08" w14:textId="77777777" w:rsidR="00BD18C2" w:rsidRDefault="00797456">
          <w:pPr>
            <w:pStyle w:val="TOC1"/>
            <w:rPr>
              <w:rFonts w:eastAsiaTheme="minorEastAsia"/>
              <w:noProof/>
              <w:lang w:val="en-US"/>
            </w:rPr>
          </w:pPr>
          <w:hyperlink w:anchor="_Toc451882293" w:history="1">
            <w:r w:rsidR="00BD18C2" w:rsidRPr="00E364E7">
              <w:rPr>
                <w:rStyle w:val="Hyperlink"/>
                <w:noProof/>
              </w:rPr>
              <w:t>5.0 Recommendations</w:t>
            </w:r>
            <w:r w:rsidR="00BD18C2">
              <w:rPr>
                <w:noProof/>
                <w:webHidden/>
              </w:rPr>
              <w:tab/>
            </w:r>
            <w:r w:rsidR="00BD18C2">
              <w:rPr>
                <w:noProof/>
                <w:webHidden/>
              </w:rPr>
              <w:fldChar w:fldCharType="begin"/>
            </w:r>
            <w:r w:rsidR="00BD18C2">
              <w:rPr>
                <w:noProof/>
                <w:webHidden/>
              </w:rPr>
              <w:instrText xml:space="preserve"> PAGEREF _Toc451882293 \h </w:instrText>
            </w:r>
            <w:r w:rsidR="00BD18C2">
              <w:rPr>
                <w:noProof/>
                <w:webHidden/>
              </w:rPr>
            </w:r>
            <w:r w:rsidR="00BD18C2">
              <w:rPr>
                <w:noProof/>
                <w:webHidden/>
              </w:rPr>
              <w:fldChar w:fldCharType="separate"/>
            </w:r>
            <w:r w:rsidR="00BD18C2">
              <w:rPr>
                <w:noProof/>
                <w:webHidden/>
              </w:rPr>
              <w:t>36</w:t>
            </w:r>
            <w:r w:rsidR="00BD18C2">
              <w:rPr>
                <w:noProof/>
                <w:webHidden/>
              </w:rPr>
              <w:fldChar w:fldCharType="end"/>
            </w:r>
          </w:hyperlink>
        </w:p>
        <w:p w14:paraId="556AC271" w14:textId="77777777" w:rsidR="00BD18C2" w:rsidRDefault="00797456">
          <w:pPr>
            <w:pStyle w:val="TOC1"/>
            <w:rPr>
              <w:rFonts w:eastAsiaTheme="minorEastAsia"/>
              <w:noProof/>
              <w:lang w:val="en-US"/>
            </w:rPr>
          </w:pPr>
          <w:hyperlink w:anchor="_Toc451882294" w:history="1">
            <w:r w:rsidR="00BD18C2" w:rsidRPr="00E364E7">
              <w:rPr>
                <w:rStyle w:val="Hyperlink"/>
                <w:noProof/>
              </w:rPr>
              <w:t>6.0 Project Management</w:t>
            </w:r>
            <w:r w:rsidR="00BD18C2">
              <w:rPr>
                <w:noProof/>
                <w:webHidden/>
              </w:rPr>
              <w:tab/>
            </w:r>
            <w:r w:rsidR="00BD18C2">
              <w:rPr>
                <w:noProof/>
                <w:webHidden/>
              </w:rPr>
              <w:fldChar w:fldCharType="begin"/>
            </w:r>
            <w:r w:rsidR="00BD18C2">
              <w:rPr>
                <w:noProof/>
                <w:webHidden/>
              </w:rPr>
              <w:instrText xml:space="preserve"> PAGEREF _Toc451882294 \h </w:instrText>
            </w:r>
            <w:r w:rsidR="00BD18C2">
              <w:rPr>
                <w:noProof/>
                <w:webHidden/>
              </w:rPr>
            </w:r>
            <w:r w:rsidR="00BD18C2">
              <w:rPr>
                <w:noProof/>
                <w:webHidden/>
              </w:rPr>
              <w:fldChar w:fldCharType="separate"/>
            </w:r>
            <w:r w:rsidR="00BD18C2">
              <w:rPr>
                <w:noProof/>
                <w:webHidden/>
              </w:rPr>
              <w:t>37</w:t>
            </w:r>
            <w:r w:rsidR="00BD18C2">
              <w:rPr>
                <w:noProof/>
                <w:webHidden/>
              </w:rPr>
              <w:fldChar w:fldCharType="end"/>
            </w:r>
          </w:hyperlink>
        </w:p>
        <w:p w14:paraId="7BB24F66" w14:textId="77777777" w:rsidR="00BD18C2" w:rsidRDefault="00797456">
          <w:pPr>
            <w:pStyle w:val="TOC2"/>
            <w:tabs>
              <w:tab w:val="right" w:leader="dot" w:pos="9350"/>
            </w:tabs>
            <w:rPr>
              <w:rFonts w:eastAsiaTheme="minorEastAsia"/>
              <w:noProof/>
              <w:lang w:val="en-US"/>
            </w:rPr>
          </w:pPr>
          <w:hyperlink w:anchor="_Toc451882295" w:history="1">
            <w:r w:rsidR="00BD18C2" w:rsidRPr="00E364E7">
              <w:rPr>
                <w:rStyle w:val="Hyperlink"/>
                <w:noProof/>
              </w:rPr>
              <w:t>6.1 Schedule</w:t>
            </w:r>
            <w:r w:rsidR="00BD18C2">
              <w:rPr>
                <w:noProof/>
                <w:webHidden/>
              </w:rPr>
              <w:tab/>
            </w:r>
            <w:r w:rsidR="00BD18C2">
              <w:rPr>
                <w:noProof/>
                <w:webHidden/>
              </w:rPr>
              <w:fldChar w:fldCharType="begin"/>
            </w:r>
            <w:r w:rsidR="00BD18C2">
              <w:rPr>
                <w:noProof/>
                <w:webHidden/>
              </w:rPr>
              <w:instrText xml:space="preserve"> PAGEREF _Toc451882295 \h </w:instrText>
            </w:r>
            <w:r w:rsidR="00BD18C2">
              <w:rPr>
                <w:noProof/>
                <w:webHidden/>
              </w:rPr>
            </w:r>
            <w:r w:rsidR="00BD18C2">
              <w:rPr>
                <w:noProof/>
                <w:webHidden/>
              </w:rPr>
              <w:fldChar w:fldCharType="separate"/>
            </w:r>
            <w:r w:rsidR="00BD18C2">
              <w:rPr>
                <w:noProof/>
                <w:webHidden/>
              </w:rPr>
              <w:t>37</w:t>
            </w:r>
            <w:r w:rsidR="00BD18C2">
              <w:rPr>
                <w:noProof/>
                <w:webHidden/>
              </w:rPr>
              <w:fldChar w:fldCharType="end"/>
            </w:r>
          </w:hyperlink>
        </w:p>
        <w:p w14:paraId="029D00E8" w14:textId="77777777" w:rsidR="00BD18C2" w:rsidRDefault="00797456">
          <w:pPr>
            <w:pStyle w:val="TOC2"/>
            <w:tabs>
              <w:tab w:val="right" w:leader="dot" w:pos="9350"/>
            </w:tabs>
            <w:rPr>
              <w:rFonts w:eastAsiaTheme="minorEastAsia"/>
              <w:noProof/>
              <w:lang w:val="en-US"/>
            </w:rPr>
          </w:pPr>
          <w:hyperlink w:anchor="_Toc451882296" w:history="1">
            <w:r w:rsidR="00BD18C2" w:rsidRPr="00E364E7">
              <w:rPr>
                <w:rStyle w:val="Hyperlink"/>
                <w:noProof/>
              </w:rPr>
              <w:t>6.3 Final Cost Update for GPR Survey of Museum of Jordan Interments</w:t>
            </w:r>
            <w:r w:rsidR="00BD18C2">
              <w:rPr>
                <w:noProof/>
                <w:webHidden/>
              </w:rPr>
              <w:tab/>
            </w:r>
            <w:r w:rsidR="00BD18C2">
              <w:rPr>
                <w:noProof/>
                <w:webHidden/>
              </w:rPr>
              <w:fldChar w:fldCharType="begin"/>
            </w:r>
            <w:r w:rsidR="00BD18C2">
              <w:rPr>
                <w:noProof/>
                <w:webHidden/>
              </w:rPr>
              <w:instrText xml:space="preserve"> PAGEREF _Toc451882296 \h </w:instrText>
            </w:r>
            <w:r w:rsidR="00BD18C2">
              <w:rPr>
                <w:noProof/>
                <w:webHidden/>
              </w:rPr>
            </w:r>
            <w:r w:rsidR="00BD18C2">
              <w:rPr>
                <w:noProof/>
                <w:webHidden/>
              </w:rPr>
              <w:fldChar w:fldCharType="separate"/>
            </w:r>
            <w:r w:rsidR="00BD18C2">
              <w:rPr>
                <w:noProof/>
                <w:webHidden/>
              </w:rPr>
              <w:t>40</w:t>
            </w:r>
            <w:r w:rsidR="00BD18C2">
              <w:rPr>
                <w:noProof/>
                <w:webHidden/>
              </w:rPr>
              <w:fldChar w:fldCharType="end"/>
            </w:r>
          </w:hyperlink>
        </w:p>
        <w:p w14:paraId="5C3879B4" w14:textId="77777777" w:rsidR="00BD18C2" w:rsidRDefault="00797456">
          <w:pPr>
            <w:pStyle w:val="TOC2"/>
            <w:tabs>
              <w:tab w:val="right" w:leader="dot" w:pos="9350"/>
            </w:tabs>
            <w:rPr>
              <w:rFonts w:eastAsiaTheme="minorEastAsia"/>
              <w:noProof/>
              <w:lang w:val="en-US"/>
            </w:rPr>
          </w:pPr>
          <w:hyperlink w:anchor="_Toc451882297" w:history="1">
            <w:r w:rsidR="00BD18C2" w:rsidRPr="00E364E7">
              <w:rPr>
                <w:rStyle w:val="Hyperlink"/>
                <w:noProof/>
              </w:rPr>
              <w:t>6.4 Budget</w:t>
            </w:r>
            <w:r w:rsidR="00BD18C2">
              <w:rPr>
                <w:noProof/>
                <w:webHidden/>
              </w:rPr>
              <w:tab/>
            </w:r>
            <w:r w:rsidR="00BD18C2">
              <w:rPr>
                <w:noProof/>
                <w:webHidden/>
              </w:rPr>
              <w:fldChar w:fldCharType="begin"/>
            </w:r>
            <w:r w:rsidR="00BD18C2">
              <w:rPr>
                <w:noProof/>
                <w:webHidden/>
              </w:rPr>
              <w:instrText xml:space="preserve"> PAGEREF _Toc451882297 \h </w:instrText>
            </w:r>
            <w:r w:rsidR="00BD18C2">
              <w:rPr>
                <w:noProof/>
                <w:webHidden/>
              </w:rPr>
            </w:r>
            <w:r w:rsidR="00BD18C2">
              <w:rPr>
                <w:noProof/>
                <w:webHidden/>
              </w:rPr>
              <w:fldChar w:fldCharType="separate"/>
            </w:r>
            <w:r w:rsidR="00BD18C2">
              <w:rPr>
                <w:noProof/>
                <w:webHidden/>
              </w:rPr>
              <w:t>40</w:t>
            </w:r>
            <w:r w:rsidR="00BD18C2">
              <w:rPr>
                <w:noProof/>
                <w:webHidden/>
              </w:rPr>
              <w:fldChar w:fldCharType="end"/>
            </w:r>
          </w:hyperlink>
        </w:p>
        <w:p w14:paraId="7DA1DBC9" w14:textId="77777777" w:rsidR="00BD18C2" w:rsidRDefault="00797456">
          <w:pPr>
            <w:pStyle w:val="TOC2"/>
            <w:tabs>
              <w:tab w:val="right" w:leader="dot" w:pos="9350"/>
            </w:tabs>
            <w:rPr>
              <w:rFonts w:eastAsiaTheme="minorEastAsia"/>
              <w:noProof/>
              <w:lang w:val="en-US"/>
            </w:rPr>
          </w:pPr>
          <w:hyperlink w:anchor="_Toc451882298" w:history="1">
            <w:r w:rsidR="00BD18C2" w:rsidRPr="00E364E7">
              <w:rPr>
                <w:rStyle w:val="Hyperlink"/>
                <w:noProof/>
              </w:rPr>
              <w:t>6.5 Earned Value Management (EVM)</w:t>
            </w:r>
            <w:r w:rsidR="00BD18C2">
              <w:rPr>
                <w:noProof/>
                <w:webHidden/>
              </w:rPr>
              <w:tab/>
            </w:r>
            <w:r w:rsidR="00BD18C2">
              <w:rPr>
                <w:noProof/>
                <w:webHidden/>
              </w:rPr>
              <w:fldChar w:fldCharType="begin"/>
            </w:r>
            <w:r w:rsidR="00BD18C2">
              <w:rPr>
                <w:noProof/>
                <w:webHidden/>
              </w:rPr>
              <w:instrText xml:space="preserve"> PAGEREF _Toc451882298 \h </w:instrText>
            </w:r>
            <w:r w:rsidR="00BD18C2">
              <w:rPr>
                <w:noProof/>
                <w:webHidden/>
              </w:rPr>
            </w:r>
            <w:r w:rsidR="00BD18C2">
              <w:rPr>
                <w:noProof/>
                <w:webHidden/>
              </w:rPr>
              <w:fldChar w:fldCharType="separate"/>
            </w:r>
            <w:r w:rsidR="00BD18C2">
              <w:rPr>
                <w:noProof/>
                <w:webHidden/>
              </w:rPr>
              <w:t>41</w:t>
            </w:r>
            <w:r w:rsidR="00BD18C2">
              <w:rPr>
                <w:noProof/>
                <w:webHidden/>
              </w:rPr>
              <w:fldChar w:fldCharType="end"/>
            </w:r>
          </w:hyperlink>
        </w:p>
        <w:p w14:paraId="4579A65B" w14:textId="77777777" w:rsidR="00BD18C2" w:rsidRDefault="00797456">
          <w:pPr>
            <w:pStyle w:val="TOC1"/>
            <w:rPr>
              <w:rFonts w:eastAsiaTheme="minorEastAsia"/>
              <w:noProof/>
              <w:lang w:val="en-US"/>
            </w:rPr>
          </w:pPr>
          <w:hyperlink w:anchor="_Toc451882299" w:history="1">
            <w:r w:rsidR="00BD18C2" w:rsidRPr="00E364E7">
              <w:rPr>
                <w:rStyle w:val="Hyperlink"/>
                <w:noProof/>
              </w:rPr>
              <w:t>7.0 Challenge Management</w:t>
            </w:r>
            <w:r w:rsidR="00BD18C2">
              <w:rPr>
                <w:noProof/>
                <w:webHidden/>
              </w:rPr>
              <w:tab/>
            </w:r>
            <w:r w:rsidR="00BD18C2">
              <w:rPr>
                <w:noProof/>
                <w:webHidden/>
              </w:rPr>
              <w:fldChar w:fldCharType="begin"/>
            </w:r>
            <w:r w:rsidR="00BD18C2">
              <w:rPr>
                <w:noProof/>
                <w:webHidden/>
              </w:rPr>
              <w:instrText xml:space="preserve"> PAGEREF _Toc451882299 \h </w:instrText>
            </w:r>
            <w:r w:rsidR="00BD18C2">
              <w:rPr>
                <w:noProof/>
                <w:webHidden/>
              </w:rPr>
            </w:r>
            <w:r w:rsidR="00BD18C2">
              <w:rPr>
                <w:noProof/>
                <w:webHidden/>
              </w:rPr>
              <w:fldChar w:fldCharType="separate"/>
            </w:r>
            <w:r w:rsidR="00BD18C2">
              <w:rPr>
                <w:noProof/>
                <w:webHidden/>
              </w:rPr>
              <w:t>43</w:t>
            </w:r>
            <w:r w:rsidR="00BD18C2">
              <w:rPr>
                <w:noProof/>
                <w:webHidden/>
              </w:rPr>
              <w:fldChar w:fldCharType="end"/>
            </w:r>
          </w:hyperlink>
        </w:p>
        <w:p w14:paraId="66EFC01B" w14:textId="77777777" w:rsidR="00BD18C2" w:rsidRDefault="00797456">
          <w:pPr>
            <w:pStyle w:val="TOC2"/>
            <w:tabs>
              <w:tab w:val="right" w:leader="dot" w:pos="9350"/>
            </w:tabs>
            <w:rPr>
              <w:rFonts w:eastAsiaTheme="minorEastAsia"/>
              <w:noProof/>
              <w:lang w:val="en-US"/>
            </w:rPr>
          </w:pPr>
          <w:hyperlink w:anchor="_Toc451882300" w:history="1">
            <w:r w:rsidR="00BD18C2" w:rsidRPr="00E364E7">
              <w:rPr>
                <w:rStyle w:val="Hyperlink"/>
                <w:noProof/>
              </w:rPr>
              <w:t>7.1 Equipment</w:t>
            </w:r>
            <w:r w:rsidR="00BD18C2">
              <w:rPr>
                <w:noProof/>
                <w:webHidden/>
              </w:rPr>
              <w:tab/>
            </w:r>
            <w:r w:rsidR="00BD18C2">
              <w:rPr>
                <w:noProof/>
                <w:webHidden/>
              </w:rPr>
              <w:fldChar w:fldCharType="begin"/>
            </w:r>
            <w:r w:rsidR="00BD18C2">
              <w:rPr>
                <w:noProof/>
                <w:webHidden/>
              </w:rPr>
              <w:instrText xml:space="preserve"> PAGEREF _Toc451882300 \h </w:instrText>
            </w:r>
            <w:r w:rsidR="00BD18C2">
              <w:rPr>
                <w:noProof/>
                <w:webHidden/>
              </w:rPr>
            </w:r>
            <w:r w:rsidR="00BD18C2">
              <w:rPr>
                <w:noProof/>
                <w:webHidden/>
              </w:rPr>
              <w:fldChar w:fldCharType="separate"/>
            </w:r>
            <w:r w:rsidR="00BD18C2">
              <w:rPr>
                <w:noProof/>
                <w:webHidden/>
              </w:rPr>
              <w:t>43</w:t>
            </w:r>
            <w:r w:rsidR="00BD18C2">
              <w:rPr>
                <w:noProof/>
                <w:webHidden/>
              </w:rPr>
              <w:fldChar w:fldCharType="end"/>
            </w:r>
          </w:hyperlink>
        </w:p>
        <w:p w14:paraId="16A9BDDA" w14:textId="77777777" w:rsidR="00BD18C2" w:rsidRDefault="00797456">
          <w:pPr>
            <w:pStyle w:val="TOC2"/>
            <w:tabs>
              <w:tab w:val="right" w:leader="dot" w:pos="9350"/>
            </w:tabs>
            <w:rPr>
              <w:rFonts w:eastAsiaTheme="minorEastAsia"/>
              <w:noProof/>
              <w:lang w:val="en-US"/>
            </w:rPr>
          </w:pPr>
          <w:hyperlink w:anchor="_Toc451882301" w:history="1">
            <w:r w:rsidR="00BD18C2" w:rsidRPr="00E364E7">
              <w:rPr>
                <w:rStyle w:val="Hyperlink"/>
                <w:noProof/>
              </w:rPr>
              <w:t>7.2 Software Availability</w:t>
            </w:r>
            <w:r w:rsidR="00BD18C2">
              <w:rPr>
                <w:noProof/>
                <w:webHidden/>
              </w:rPr>
              <w:tab/>
            </w:r>
            <w:r w:rsidR="00BD18C2">
              <w:rPr>
                <w:noProof/>
                <w:webHidden/>
              </w:rPr>
              <w:fldChar w:fldCharType="begin"/>
            </w:r>
            <w:r w:rsidR="00BD18C2">
              <w:rPr>
                <w:noProof/>
                <w:webHidden/>
              </w:rPr>
              <w:instrText xml:space="preserve"> PAGEREF _Toc451882301 \h </w:instrText>
            </w:r>
            <w:r w:rsidR="00BD18C2">
              <w:rPr>
                <w:noProof/>
                <w:webHidden/>
              </w:rPr>
            </w:r>
            <w:r w:rsidR="00BD18C2">
              <w:rPr>
                <w:noProof/>
                <w:webHidden/>
              </w:rPr>
              <w:fldChar w:fldCharType="separate"/>
            </w:r>
            <w:r w:rsidR="00BD18C2">
              <w:rPr>
                <w:noProof/>
                <w:webHidden/>
              </w:rPr>
              <w:t>44</w:t>
            </w:r>
            <w:r w:rsidR="00BD18C2">
              <w:rPr>
                <w:noProof/>
                <w:webHidden/>
              </w:rPr>
              <w:fldChar w:fldCharType="end"/>
            </w:r>
          </w:hyperlink>
        </w:p>
        <w:p w14:paraId="08E51935" w14:textId="77777777" w:rsidR="00BD18C2" w:rsidRDefault="00797456">
          <w:pPr>
            <w:pStyle w:val="TOC2"/>
            <w:tabs>
              <w:tab w:val="right" w:leader="dot" w:pos="9350"/>
            </w:tabs>
            <w:rPr>
              <w:rFonts w:eastAsiaTheme="minorEastAsia"/>
              <w:noProof/>
              <w:lang w:val="en-US"/>
            </w:rPr>
          </w:pPr>
          <w:hyperlink w:anchor="_Toc451882302" w:history="1">
            <w:r w:rsidR="00BD18C2" w:rsidRPr="00E364E7">
              <w:rPr>
                <w:rStyle w:val="Hyperlink"/>
                <w:noProof/>
              </w:rPr>
              <w:t>7.3 Intern Location and Obstructions</w:t>
            </w:r>
            <w:r w:rsidR="00BD18C2">
              <w:rPr>
                <w:noProof/>
                <w:webHidden/>
              </w:rPr>
              <w:tab/>
            </w:r>
            <w:r w:rsidR="00BD18C2">
              <w:rPr>
                <w:noProof/>
                <w:webHidden/>
              </w:rPr>
              <w:fldChar w:fldCharType="begin"/>
            </w:r>
            <w:r w:rsidR="00BD18C2">
              <w:rPr>
                <w:noProof/>
                <w:webHidden/>
              </w:rPr>
              <w:instrText xml:space="preserve"> PAGEREF _Toc451882302 \h </w:instrText>
            </w:r>
            <w:r w:rsidR="00BD18C2">
              <w:rPr>
                <w:noProof/>
                <w:webHidden/>
              </w:rPr>
            </w:r>
            <w:r w:rsidR="00BD18C2">
              <w:rPr>
                <w:noProof/>
                <w:webHidden/>
              </w:rPr>
              <w:fldChar w:fldCharType="separate"/>
            </w:r>
            <w:r w:rsidR="00BD18C2">
              <w:rPr>
                <w:noProof/>
                <w:webHidden/>
              </w:rPr>
              <w:t>44</w:t>
            </w:r>
            <w:r w:rsidR="00BD18C2">
              <w:rPr>
                <w:noProof/>
                <w:webHidden/>
              </w:rPr>
              <w:fldChar w:fldCharType="end"/>
            </w:r>
          </w:hyperlink>
        </w:p>
        <w:p w14:paraId="5804C4E5" w14:textId="77777777" w:rsidR="00BD18C2" w:rsidRDefault="00797456">
          <w:pPr>
            <w:pStyle w:val="TOC2"/>
            <w:tabs>
              <w:tab w:val="right" w:leader="dot" w:pos="9350"/>
            </w:tabs>
            <w:rPr>
              <w:rFonts w:eastAsiaTheme="minorEastAsia"/>
              <w:noProof/>
              <w:lang w:val="en-US"/>
            </w:rPr>
          </w:pPr>
          <w:hyperlink w:anchor="_Toc451882303" w:history="1">
            <w:r w:rsidR="00BD18C2" w:rsidRPr="00E364E7">
              <w:rPr>
                <w:rStyle w:val="Hyperlink"/>
                <w:noProof/>
              </w:rPr>
              <w:t>7.4 Soil Composition</w:t>
            </w:r>
            <w:r w:rsidR="00BD18C2">
              <w:rPr>
                <w:noProof/>
                <w:webHidden/>
              </w:rPr>
              <w:tab/>
            </w:r>
            <w:r w:rsidR="00BD18C2">
              <w:rPr>
                <w:noProof/>
                <w:webHidden/>
              </w:rPr>
              <w:fldChar w:fldCharType="begin"/>
            </w:r>
            <w:r w:rsidR="00BD18C2">
              <w:rPr>
                <w:noProof/>
                <w:webHidden/>
              </w:rPr>
              <w:instrText xml:space="preserve"> PAGEREF _Toc451882303 \h </w:instrText>
            </w:r>
            <w:r w:rsidR="00BD18C2">
              <w:rPr>
                <w:noProof/>
                <w:webHidden/>
              </w:rPr>
            </w:r>
            <w:r w:rsidR="00BD18C2">
              <w:rPr>
                <w:noProof/>
                <w:webHidden/>
              </w:rPr>
              <w:fldChar w:fldCharType="separate"/>
            </w:r>
            <w:r w:rsidR="00BD18C2">
              <w:rPr>
                <w:noProof/>
                <w:webHidden/>
              </w:rPr>
              <w:t>45</w:t>
            </w:r>
            <w:r w:rsidR="00BD18C2">
              <w:rPr>
                <w:noProof/>
                <w:webHidden/>
              </w:rPr>
              <w:fldChar w:fldCharType="end"/>
            </w:r>
          </w:hyperlink>
        </w:p>
        <w:p w14:paraId="4A025956" w14:textId="77777777" w:rsidR="00BD18C2" w:rsidRDefault="00797456">
          <w:pPr>
            <w:pStyle w:val="TOC1"/>
            <w:rPr>
              <w:rFonts w:eastAsiaTheme="minorEastAsia"/>
              <w:noProof/>
              <w:lang w:val="en-US"/>
            </w:rPr>
          </w:pPr>
          <w:hyperlink w:anchor="_Toc451882304" w:history="1">
            <w:r w:rsidR="00BD18C2" w:rsidRPr="00E364E7">
              <w:rPr>
                <w:rStyle w:val="Hyperlink"/>
                <w:noProof/>
              </w:rPr>
              <w:t>8.0 Closure and Discussion</w:t>
            </w:r>
            <w:r w:rsidR="00BD18C2">
              <w:rPr>
                <w:noProof/>
                <w:webHidden/>
              </w:rPr>
              <w:tab/>
            </w:r>
            <w:r w:rsidR="00BD18C2">
              <w:rPr>
                <w:noProof/>
                <w:webHidden/>
              </w:rPr>
              <w:fldChar w:fldCharType="begin"/>
            </w:r>
            <w:r w:rsidR="00BD18C2">
              <w:rPr>
                <w:noProof/>
                <w:webHidden/>
              </w:rPr>
              <w:instrText xml:space="preserve"> PAGEREF _Toc451882304 \h </w:instrText>
            </w:r>
            <w:r w:rsidR="00BD18C2">
              <w:rPr>
                <w:noProof/>
                <w:webHidden/>
              </w:rPr>
            </w:r>
            <w:r w:rsidR="00BD18C2">
              <w:rPr>
                <w:noProof/>
                <w:webHidden/>
              </w:rPr>
              <w:fldChar w:fldCharType="separate"/>
            </w:r>
            <w:r w:rsidR="00BD18C2">
              <w:rPr>
                <w:noProof/>
                <w:webHidden/>
              </w:rPr>
              <w:t>46</w:t>
            </w:r>
            <w:r w:rsidR="00BD18C2">
              <w:rPr>
                <w:noProof/>
                <w:webHidden/>
              </w:rPr>
              <w:fldChar w:fldCharType="end"/>
            </w:r>
          </w:hyperlink>
        </w:p>
        <w:p w14:paraId="572A1168" w14:textId="06AC32B5" w:rsidR="00BD18C2" w:rsidRDefault="00797456">
          <w:pPr>
            <w:pStyle w:val="TOC1"/>
            <w:rPr>
              <w:rFonts w:eastAsiaTheme="minorEastAsia"/>
              <w:noProof/>
              <w:lang w:val="en-US"/>
            </w:rPr>
          </w:pPr>
          <w:hyperlink w:anchor="_Toc451882305" w:history="1">
            <w:r w:rsidR="00BD18C2" w:rsidRPr="00E364E7">
              <w:rPr>
                <w:rStyle w:val="Hyperlink"/>
                <w:noProof/>
              </w:rPr>
              <w:t>Bibliography</w:t>
            </w:r>
            <w:r w:rsidR="00BD18C2">
              <w:rPr>
                <w:noProof/>
                <w:webHidden/>
              </w:rPr>
              <w:tab/>
              <w:t>.</w:t>
            </w:r>
          </w:hyperlink>
        </w:p>
        <w:p w14:paraId="03EAA278" w14:textId="0BFA0942" w:rsidR="00BD18C2" w:rsidRDefault="00797456">
          <w:pPr>
            <w:pStyle w:val="TOC1"/>
            <w:rPr>
              <w:rFonts w:eastAsiaTheme="minorEastAsia"/>
              <w:noProof/>
              <w:lang w:val="en-US"/>
            </w:rPr>
          </w:pPr>
          <w:hyperlink w:anchor="_Toc451882306" w:history="1">
            <w:r w:rsidR="00BD18C2" w:rsidRPr="00E364E7">
              <w:rPr>
                <w:rStyle w:val="Hyperlink"/>
                <w:noProof/>
              </w:rPr>
              <w:t>Appendix 1</w:t>
            </w:r>
            <w:r w:rsidR="00BD18C2">
              <w:rPr>
                <w:noProof/>
                <w:webHidden/>
              </w:rPr>
              <w:tab/>
              <w:t>.</w:t>
            </w:r>
          </w:hyperlink>
        </w:p>
        <w:p w14:paraId="5B678758" w14:textId="04F23176" w:rsidR="00BD18C2" w:rsidRDefault="00797456">
          <w:pPr>
            <w:pStyle w:val="TOC2"/>
            <w:tabs>
              <w:tab w:val="right" w:leader="dot" w:pos="9350"/>
            </w:tabs>
            <w:rPr>
              <w:rFonts w:eastAsiaTheme="minorEastAsia"/>
              <w:noProof/>
              <w:lang w:val="en-US"/>
            </w:rPr>
          </w:pPr>
          <w:hyperlink w:anchor="_Toc451882307" w:history="1">
            <w:r w:rsidR="00BD18C2" w:rsidRPr="00E364E7">
              <w:rPr>
                <w:rStyle w:val="Hyperlink"/>
                <w:noProof/>
              </w:rPr>
              <w:t>Project Overview Statement</w:t>
            </w:r>
            <w:r w:rsidR="00BD18C2">
              <w:rPr>
                <w:noProof/>
                <w:webHidden/>
              </w:rPr>
              <w:tab/>
              <w:t>.</w:t>
            </w:r>
          </w:hyperlink>
        </w:p>
        <w:p w14:paraId="2DC02C30" w14:textId="3763F060" w:rsidR="00BD18C2" w:rsidRDefault="00797456">
          <w:pPr>
            <w:pStyle w:val="TOC1"/>
            <w:rPr>
              <w:rFonts w:eastAsiaTheme="minorEastAsia"/>
              <w:noProof/>
              <w:lang w:val="en-US"/>
            </w:rPr>
          </w:pPr>
          <w:hyperlink w:anchor="_Toc451882308" w:history="1">
            <w:r w:rsidR="00BD18C2" w:rsidRPr="00E364E7">
              <w:rPr>
                <w:rStyle w:val="Hyperlink"/>
                <w:noProof/>
              </w:rPr>
              <w:t>Appendix 2</w:t>
            </w:r>
            <w:r w:rsidR="00BD18C2">
              <w:rPr>
                <w:noProof/>
                <w:webHidden/>
              </w:rPr>
              <w:tab/>
              <w:t>.</w:t>
            </w:r>
          </w:hyperlink>
        </w:p>
        <w:p w14:paraId="406BF286" w14:textId="51693F02" w:rsidR="00BD18C2" w:rsidRDefault="00797456">
          <w:pPr>
            <w:pStyle w:val="TOC2"/>
            <w:tabs>
              <w:tab w:val="right" w:leader="dot" w:pos="9350"/>
            </w:tabs>
            <w:rPr>
              <w:rFonts w:eastAsiaTheme="minorEastAsia"/>
              <w:noProof/>
              <w:lang w:val="en-US"/>
            </w:rPr>
          </w:pPr>
          <w:hyperlink w:anchor="_Toc451882309" w:history="1">
            <w:r w:rsidR="00BD18C2" w:rsidRPr="00E364E7">
              <w:rPr>
                <w:rStyle w:val="Hyperlink"/>
                <w:noProof/>
              </w:rPr>
              <w:t>Public Media</w:t>
            </w:r>
            <w:r w:rsidR="00BD18C2">
              <w:rPr>
                <w:noProof/>
                <w:webHidden/>
              </w:rPr>
              <w:tab/>
              <w:t>.</w:t>
            </w:r>
          </w:hyperlink>
        </w:p>
        <w:p w14:paraId="5D5D7181" w14:textId="445B51BE" w:rsidR="00BD18C2" w:rsidRPr="00BD18C2" w:rsidRDefault="00BD18C2">
          <w:pPr>
            <w:rPr>
              <w:b/>
              <w:bCs/>
              <w:noProof/>
            </w:rPr>
          </w:pPr>
          <w:r>
            <w:rPr>
              <w:b/>
              <w:bCs/>
              <w:noProof/>
            </w:rPr>
            <w:fldChar w:fldCharType="end"/>
          </w:r>
        </w:p>
      </w:sdtContent>
    </w:sdt>
    <w:p w14:paraId="626B2AF1" w14:textId="504D4AF5" w:rsidR="00BD18C2" w:rsidRPr="00BD18C2" w:rsidRDefault="00BD18C2">
      <w:pPr>
        <w:pStyle w:val="TableofFigures"/>
        <w:tabs>
          <w:tab w:val="right" w:leader="dot" w:pos="9350"/>
        </w:tabs>
        <w:rPr>
          <w:color w:val="005700"/>
          <w:sz w:val="32"/>
          <w:szCs w:val="32"/>
        </w:rPr>
      </w:pPr>
      <w:r w:rsidRPr="00BD18C2">
        <w:rPr>
          <w:color w:val="005700"/>
          <w:sz w:val="32"/>
          <w:szCs w:val="32"/>
        </w:rPr>
        <w:t>List of Figures</w:t>
      </w:r>
    </w:p>
    <w:p w14:paraId="53412DDD" w14:textId="77777777" w:rsidR="00BD18C2" w:rsidRDefault="00BD18C2">
      <w:pPr>
        <w:pStyle w:val="TableofFigures"/>
        <w:tabs>
          <w:tab w:val="right" w:leader="dot" w:pos="9350"/>
        </w:tabs>
        <w:rPr>
          <w:rFonts w:eastAsiaTheme="minorEastAsia"/>
          <w:noProof/>
          <w:lang w:val="en-US"/>
        </w:rPr>
      </w:pPr>
      <w:r>
        <w:fldChar w:fldCharType="begin"/>
      </w:r>
      <w:r>
        <w:instrText xml:space="preserve"> TOC \h \z \c "Figure" </w:instrText>
      </w:r>
      <w:r>
        <w:fldChar w:fldCharType="separate"/>
      </w:r>
      <w:hyperlink w:anchor="_Toc451882310" w:history="1">
        <w:r w:rsidRPr="00E523AF">
          <w:rPr>
            <w:rStyle w:val="Hyperlink"/>
            <w:noProof/>
          </w:rPr>
          <w:t>Figure 1 - Map of the Study Area</w:t>
        </w:r>
        <w:r>
          <w:rPr>
            <w:noProof/>
            <w:webHidden/>
          </w:rPr>
          <w:tab/>
        </w:r>
        <w:r>
          <w:rPr>
            <w:noProof/>
            <w:webHidden/>
          </w:rPr>
          <w:fldChar w:fldCharType="begin"/>
        </w:r>
        <w:r>
          <w:rPr>
            <w:noProof/>
            <w:webHidden/>
          </w:rPr>
          <w:instrText xml:space="preserve"> PAGEREF _Toc451882310 \h </w:instrText>
        </w:r>
        <w:r>
          <w:rPr>
            <w:noProof/>
            <w:webHidden/>
          </w:rPr>
        </w:r>
        <w:r>
          <w:rPr>
            <w:noProof/>
            <w:webHidden/>
          </w:rPr>
          <w:fldChar w:fldCharType="separate"/>
        </w:r>
        <w:r>
          <w:rPr>
            <w:noProof/>
            <w:webHidden/>
          </w:rPr>
          <w:t>2</w:t>
        </w:r>
        <w:r>
          <w:rPr>
            <w:noProof/>
            <w:webHidden/>
          </w:rPr>
          <w:fldChar w:fldCharType="end"/>
        </w:r>
      </w:hyperlink>
    </w:p>
    <w:p w14:paraId="06895433" w14:textId="77777777" w:rsidR="00BD18C2" w:rsidRDefault="00797456">
      <w:pPr>
        <w:pStyle w:val="TableofFigures"/>
        <w:tabs>
          <w:tab w:val="right" w:leader="dot" w:pos="9350"/>
        </w:tabs>
        <w:rPr>
          <w:rFonts w:eastAsiaTheme="minorEastAsia"/>
          <w:noProof/>
          <w:lang w:val="en-US"/>
        </w:rPr>
      </w:pPr>
      <w:hyperlink w:anchor="_Toc451882311" w:history="1">
        <w:r w:rsidR="00BD18C2" w:rsidRPr="00E523AF">
          <w:rPr>
            <w:rStyle w:val="Hyperlink"/>
            <w:noProof/>
          </w:rPr>
          <w:t>Figure 2 - The Fry House in its Current Location (Source: Jonathan Jn. Baptiste)</w:t>
        </w:r>
        <w:r w:rsidR="00BD18C2">
          <w:rPr>
            <w:noProof/>
            <w:webHidden/>
          </w:rPr>
          <w:tab/>
        </w:r>
        <w:r w:rsidR="00BD18C2">
          <w:rPr>
            <w:noProof/>
            <w:webHidden/>
          </w:rPr>
          <w:fldChar w:fldCharType="begin"/>
        </w:r>
        <w:r w:rsidR="00BD18C2">
          <w:rPr>
            <w:noProof/>
            <w:webHidden/>
          </w:rPr>
          <w:instrText xml:space="preserve"> PAGEREF _Toc451882311 \h </w:instrText>
        </w:r>
        <w:r w:rsidR="00BD18C2">
          <w:rPr>
            <w:noProof/>
            <w:webHidden/>
          </w:rPr>
        </w:r>
        <w:r w:rsidR="00BD18C2">
          <w:rPr>
            <w:noProof/>
            <w:webHidden/>
          </w:rPr>
          <w:fldChar w:fldCharType="separate"/>
        </w:r>
        <w:r w:rsidR="00BD18C2">
          <w:rPr>
            <w:noProof/>
            <w:webHidden/>
          </w:rPr>
          <w:t>4</w:t>
        </w:r>
        <w:r w:rsidR="00BD18C2">
          <w:rPr>
            <w:noProof/>
            <w:webHidden/>
          </w:rPr>
          <w:fldChar w:fldCharType="end"/>
        </w:r>
      </w:hyperlink>
    </w:p>
    <w:p w14:paraId="5D6FE4FE" w14:textId="77777777" w:rsidR="00BD18C2" w:rsidRDefault="00797456">
      <w:pPr>
        <w:pStyle w:val="TableofFigures"/>
        <w:tabs>
          <w:tab w:val="right" w:leader="dot" w:pos="9350"/>
        </w:tabs>
        <w:rPr>
          <w:rFonts w:eastAsiaTheme="minorEastAsia"/>
          <w:noProof/>
          <w:lang w:val="en-US"/>
        </w:rPr>
      </w:pPr>
      <w:hyperlink r:id="rId21" w:anchor="_Toc451882312" w:history="1">
        <w:r w:rsidR="00BD18C2" w:rsidRPr="00E523AF">
          <w:rPr>
            <w:rStyle w:val="Hyperlink"/>
            <w:noProof/>
          </w:rPr>
          <w:t>Figure 3 - Large Black Walnut Tree on East Side of Premises</w:t>
        </w:r>
        <w:r w:rsidR="00BD18C2">
          <w:rPr>
            <w:noProof/>
            <w:webHidden/>
          </w:rPr>
          <w:tab/>
        </w:r>
        <w:r w:rsidR="00BD18C2">
          <w:rPr>
            <w:noProof/>
            <w:webHidden/>
          </w:rPr>
          <w:fldChar w:fldCharType="begin"/>
        </w:r>
        <w:r w:rsidR="00BD18C2">
          <w:rPr>
            <w:noProof/>
            <w:webHidden/>
          </w:rPr>
          <w:instrText xml:space="preserve"> PAGEREF _Toc451882312 \h </w:instrText>
        </w:r>
        <w:r w:rsidR="00BD18C2">
          <w:rPr>
            <w:noProof/>
            <w:webHidden/>
          </w:rPr>
        </w:r>
        <w:r w:rsidR="00BD18C2">
          <w:rPr>
            <w:noProof/>
            <w:webHidden/>
          </w:rPr>
          <w:fldChar w:fldCharType="separate"/>
        </w:r>
        <w:r w:rsidR="00BD18C2">
          <w:rPr>
            <w:noProof/>
            <w:webHidden/>
          </w:rPr>
          <w:t>7</w:t>
        </w:r>
        <w:r w:rsidR="00BD18C2">
          <w:rPr>
            <w:noProof/>
            <w:webHidden/>
          </w:rPr>
          <w:fldChar w:fldCharType="end"/>
        </w:r>
      </w:hyperlink>
    </w:p>
    <w:p w14:paraId="28B0D485" w14:textId="77777777" w:rsidR="00BD18C2" w:rsidRDefault="00797456">
      <w:pPr>
        <w:pStyle w:val="TableofFigures"/>
        <w:tabs>
          <w:tab w:val="right" w:leader="dot" w:pos="9350"/>
        </w:tabs>
        <w:rPr>
          <w:rFonts w:eastAsiaTheme="minorEastAsia"/>
          <w:noProof/>
          <w:lang w:val="en-US"/>
        </w:rPr>
      </w:pPr>
      <w:hyperlink r:id="rId22" w:anchor="_Toc451882313" w:history="1">
        <w:r w:rsidR="00BD18C2" w:rsidRPr="00E523AF">
          <w:rPr>
            <w:rStyle w:val="Hyperlink"/>
            <w:noProof/>
          </w:rPr>
          <w:t>Figure 4 - Jessica Chan of JJT Consulting using GSSI’s SIR-3000 Cart System</w:t>
        </w:r>
        <w:r w:rsidR="00BD18C2">
          <w:rPr>
            <w:noProof/>
            <w:webHidden/>
          </w:rPr>
          <w:tab/>
        </w:r>
        <w:r w:rsidR="00BD18C2">
          <w:rPr>
            <w:noProof/>
            <w:webHidden/>
          </w:rPr>
          <w:fldChar w:fldCharType="begin"/>
        </w:r>
        <w:r w:rsidR="00BD18C2">
          <w:rPr>
            <w:noProof/>
            <w:webHidden/>
          </w:rPr>
          <w:instrText xml:space="preserve"> PAGEREF _Toc451882313 \h </w:instrText>
        </w:r>
        <w:r w:rsidR="00BD18C2">
          <w:rPr>
            <w:noProof/>
            <w:webHidden/>
          </w:rPr>
        </w:r>
        <w:r w:rsidR="00BD18C2">
          <w:rPr>
            <w:noProof/>
            <w:webHidden/>
          </w:rPr>
          <w:fldChar w:fldCharType="separate"/>
        </w:r>
        <w:r w:rsidR="00BD18C2">
          <w:rPr>
            <w:noProof/>
            <w:webHidden/>
          </w:rPr>
          <w:t>7</w:t>
        </w:r>
        <w:r w:rsidR="00BD18C2">
          <w:rPr>
            <w:noProof/>
            <w:webHidden/>
          </w:rPr>
          <w:fldChar w:fldCharType="end"/>
        </w:r>
      </w:hyperlink>
    </w:p>
    <w:p w14:paraId="22D5A98A" w14:textId="77777777" w:rsidR="00BD18C2" w:rsidRDefault="00797456">
      <w:pPr>
        <w:pStyle w:val="TableofFigures"/>
        <w:tabs>
          <w:tab w:val="right" w:leader="dot" w:pos="9350"/>
        </w:tabs>
        <w:rPr>
          <w:rFonts w:eastAsiaTheme="minorEastAsia"/>
          <w:noProof/>
          <w:lang w:val="en-US"/>
        </w:rPr>
      </w:pPr>
      <w:hyperlink r:id="rId23" w:anchor="_Toc451882314" w:history="1">
        <w:r w:rsidR="00BD18C2" w:rsidRPr="00E523AF">
          <w:rPr>
            <w:rStyle w:val="Hyperlink"/>
            <w:noProof/>
          </w:rPr>
          <w:t>Figure 5 - Typical 10 m by 10 m Grid with 25cm Transects</w:t>
        </w:r>
        <w:r w:rsidR="00BD18C2">
          <w:rPr>
            <w:noProof/>
            <w:webHidden/>
          </w:rPr>
          <w:tab/>
        </w:r>
        <w:r w:rsidR="00BD18C2">
          <w:rPr>
            <w:noProof/>
            <w:webHidden/>
          </w:rPr>
          <w:fldChar w:fldCharType="begin"/>
        </w:r>
        <w:r w:rsidR="00BD18C2">
          <w:rPr>
            <w:noProof/>
            <w:webHidden/>
          </w:rPr>
          <w:instrText xml:space="preserve"> PAGEREF _Toc451882314 \h </w:instrText>
        </w:r>
        <w:r w:rsidR="00BD18C2">
          <w:rPr>
            <w:noProof/>
            <w:webHidden/>
          </w:rPr>
        </w:r>
        <w:r w:rsidR="00BD18C2">
          <w:rPr>
            <w:noProof/>
            <w:webHidden/>
          </w:rPr>
          <w:fldChar w:fldCharType="separate"/>
        </w:r>
        <w:r w:rsidR="00BD18C2">
          <w:rPr>
            <w:noProof/>
            <w:webHidden/>
          </w:rPr>
          <w:t>8</w:t>
        </w:r>
        <w:r w:rsidR="00BD18C2">
          <w:rPr>
            <w:noProof/>
            <w:webHidden/>
          </w:rPr>
          <w:fldChar w:fldCharType="end"/>
        </w:r>
      </w:hyperlink>
    </w:p>
    <w:p w14:paraId="79D5E7F3" w14:textId="77777777" w:rsidR="00BD18C2" w:rsidRDefault="00797456">
      <w:pPr>
        <w:pStyle w:val="TableofFigures"/>
        <w:tabs>
          <w:tab w:val="right" w:leader="dot" w:pos="9350"/>
        </w:tabs>
        <w:rPr>
          <w:rFonts w:eastAsiaTheme="minorEastAsia"/>
          <w:noProof/>
          <w:lang w:val="en-US"/>
        </w:rPr>
      </w:pPr>
      <w:hyperlink w:anchor="_Toc451882315" w:history="1">
        <w:r w:rsidR="00BD18C2" w:rsidRPr="00E523AF">
          <w:rPr>
            <w:rStyle w:val="Hyperlink"/>
            <w:noProof/>
          </w:rPr>
          <w:t>Figure 6 - Traverse Direction of Ground Penetrating RADAR Survey</w:t>
        </w:r>
        <w:r w:rsidR="00BD18C2">
          <w:rPr>
            <w:noProof/>
            <w:webHidden/>
          </w:rPr>
          <w:tab/>
        </w:r>
        <w:r w:rsidR="00BD18C2">
          <w:rPr>
            <w:noProof/>
            <w:webHidden/>
          </w:rPr>
          <w:fldChar w:fldCharType="begin"/>
        </w:r>
        <w:r w:rsidR="00BD18C2">
          <w:rPr>
            <w:noProof/>
            <w:webHidden/>
          </w:rPr>
          <w:instrText xml:space="preserve"> PAGEREF _Toc451882315 \h </w:instrText>
        </w:r>
        <w:r w:rsidR="00BD18C2">
          <w:rPr>
            <w:noProof/>
            <w:webHidden/>
          </w:rPr>
        </w:r>
        <w:r w:rsidR="00BD18C2">
          <w:rPr>
            <w:noProof/>
            <w:webHidden/>
          </w:rPr>
          <w:fldChar w:fldCharType="separate"/>
        </w:r>
        <w:r w:rsidR="00BD18C2">
          <w:rPr>
            <w:noProof/>
            <w:webHidden/>
          </w:rPr>
          <w:t>9</w:t>
        </w:r>
        <w:r w:rsidR="00BD18C2">
          <w:rPr>
            <w:noProof/>
            <w:webHidden/>
          </w:rPr>
          <w:fldChar w:fldCharType="end"/>
        </w:r>
      </w:hyperlink>
    </w:p>
    <w:p w14:paraId="1E3046CC" w14:textId="77777777" w:rsidR="00BD18C2" w:rsidRDefault="00797456">
      <w:pPr>
        <w:pStyle w:val="TableofFigures"/>
        <w:tabs>
          <w:tab w:val="right" w:leader="dot" w:pos="9350"/>
        </w:tabs>
        <w:rPr>
          <w:rFonts w:eastAsiaTheme="minorEastAsia"/>
          <w:noProof/>
          <w:lang w:val="en-US"/>
        </w:rPr>
      </w:pPr>
      <w:hyperlink w:anchor="_Toc451882316" w:history="1">
        <w:r w:rsidR="00BD18C2" w:rsidRPr="00E523AF">
          <w:rPr>
            <w:rStyle w:val="Hyperlink"/>
            <w:noProof/>
          </w:rPr>
          <w:t>Figure 7 - Total Station Locations in Relation to the Resistivity Meter Grids</w:t>
        </w:r>
        <w:r w:rsidR="00BD18C2">
          <w:rPr>
            <w:noProof/>
            <w:webHidden/>
          </w:rPr>
          <w:tab/>
        </w:r>
        <w:r w:rsidR="00BD18C2">
          <w:rPr>
            <w:noProof/>
            <w:webHidden/>
          </w:rPr>
          <w:fldChar w:fldCharType="begin"/>
        </w:r>
        <w:r w:rsidR="00BD18C2">
          <w:rPr>
            <w:noProof/>
            <w:webHidden/>
          </w:rPr>
          <w:instrText xml:space="preserve"> PAGEREF _Toc451882316 \h </w:instrText>
        </w:r>
        <w:r w:rsidR="00BD18C2">
          <w:rPr>
            <w:noProof/>
            <w:webHidden/>
          </w:rPr>
        </w:r>
        <w:r w:rsidR="00BD18C2">
          <w:rPr>
            <w:noProof/>
            <w:webHidden/>
          </w:rPr>
          <w:fldChar w:fldCharType="separate"/>
        </w:r>
        <w:r w:rsidR="00BD18C2">
          <w:rPr>
            <w:noProof/>
            <w:webHidden/>
          </w:rPr>
          <w:t>11</w:t>
        </w:r>
        <w:r w:rsidR="00BD18C2">
          <w:rPr>
            <w:noProof/>
            <w:webHidden/>
          </w:rPr>
          <w:fldChar w:fldCharType="end"/>
        </w:r>
      </w:hyperlink>
    </w:p>
    <w:p w14:paraId="3D18BAC7" w14:textId="77777777" w:rsidR="00BD18C2" w:rsidRDefault="00797456">
      <w:pPr>
        <w:pStyle w:val="TableofFigures"/>
        <w:tabs>
          <w:tab w:val="right" w:leader="dot" w:pos="9350"/>
        </w:tabs>
        <w:rPr>
          <w:rFonts w:eastAsiaTheme="minorEastAsia"/>
          <w:noProof/>
          <w:lang w:val="en-US"/>
        </w:rPr>
      </w:pPr>
      <w:hyperlink w:anchor="_Toc451882317" w:history="1">
        <w:r w:rsidR="00BD18C2" w:rsidRPr="00E523AF">
          <w:rPr>
            <w:rStyle w:val="Hyperlink"/>
            <w:noProof/>
          </w:rPr>
          <w:t>Figure 8 - Known tombstones on the study grounds</w:t>
        </w:r>
        <w:r w:rsidR="00BD18C2">
          <w:rPr>
            <w:noProof/>
            <w:webHidden/>
          </w:rPr>
          <w:tab/>
        </w:r>
        <w:r w:rsidR="00BD18C2">
          <w:rPr>
            <w:noProof/>
            <w:webHidden/>
          </w:rPr>
          <w:fldChar w:fldCharType="begin"/>
        </w:r>
        <w:r w:rsidR="00BD18C2">
          <w:rPr>
            <w:noProof/>
            <w:webHidden/>
          </w:rPr>
          <w:instrText xml:space="preserve"> PAGEREF _Toc451882317 \h </w:instrText>
        </w:r>
        <w:r w:rsidR="00BD18C2">
          <w:rPr>
            <w:noProof/>
            <w:webHidden/>
          </w:rPr>
        </w:r>
        <w:r w:rsidR="00BD18C2">
          <w:rPr>
            <w:noProof/>
            <w:webHidden/>
          </w:rPr>
          <w:fldChar w:fldCharType="separate"/>
        </w:r>
        <w:r w:rsidR="00BD18C2">
          <w:rPr>
            <w:noProof/>
            <w:webHidden/>
          </w:rPr>
          <w:t>12</w:t>
        </w:r>
        <w:r w:rsidR="00BD18C2">
          <w:rPr>
            <w:noProof/>
            <w:webHidden/>
          </w:rPr>
          <w:fldChar w:fldCharType="end"/>
        </w:r>
      </w:hyperlink>
    </w:p>
    <w:p w14:paraId="78C246BF" w14:textId="77777777" w:rsidR="00BD18C2" w:rsidRDefault="00797456">
      <w:pPr>
        <w:pStyle w:val="TableofFigures"/>
        <w:tabs>
          <w:tab w:val="right" w:leader="dot" w:pos="9350"/>
        </w:tabs>
        <w:rPr>
          <w:rFonts w:eastAsiaTheme="minorEastAsia"/>
          <w:noProof/>
          <w:lang w:val="en-US"/>
        </w:rPr>
      </w:pPr>
      <w:hyperlink w:anchor="_Toc451882318" w:history="1">
        <w:r w:rsidR="00BD18C2" w:rsidRPr="00E523AF">
          <w:rPr>
            <w:rStyle w:val="Hyperlink"/>
            <w:noProof/>
          </w:rPr>
          <w:t>Figure 9 - Surface Tombstones vs. Known Coordinates</w:t>
        </w:r>
        <w:r w:rsidR="00BD18C2">
          <w:rPr>
            <w:noProof/>
            <w:webHidden/>
          </w:rPr>
          <w:tab/>
        </w:r>
        <w:r w:rsidR="00BD18C2">
          <w:rPr>
            <w:noProof/>
            <w:webHidden/>
          </w:rPr>
          <w:fldChar w:fldCharType="begin"/>
        </w:r>
        <w:r w:rsidR="00BD18C2">
          <w:rPr>
            <w:noProof/>
            <w:webHidden/>
          </w:rPr>
          <w:instrText xml:space="preserve"> PAGEREF _Toc451882318 \h </w:instrText>
        </w:r>
        <w:r w:rsidR="00BD18C2">
          <w:rPr>
            <w:noProof/>
            <w:webHidden/>
          </w:rPr>
        </w:r>
        <w:r w:rsidR="00BD18C2">
          <w:rPr>
            <w:noProof/>
            <w:webHidden/>
          </w:rPr>
          <w:fldChar w:fldCharType="separate"/>
        </w:r>
        <w:r w:rsidR="00BD18C2">
          <w:rPr>
            <w:noProof/>
            <w:webHidden/>
          </w:rPr>
          <w:t>13</w:t>
        </w:r>
        <w:r w:rsidR="00BD18C2">
          <w:rPr>
            <w:noProof/>
            <w:webHidden/>
          </w:rPr>
          <w:fldChar w:fldCharType="end"/>
        </w:r>
      </w:hyperlink>
    </w:p>
    <w:p w14:paraId="50210126" w14:textId="77777777" w:rsidR="00BD18C2" w:rsidRDefault="00797456">
      <w:pPr>
        <w:pStyle w:val="TableofFigures"/>
        <w:tabs>
          <w:tab w:val="right" w:leader="dot" w:pos="9350"/>
        </w:tabs>
        <w:rPr>
          <w:rFonts w:eastAsiaTheme="minorEastAsia"/>
          <w:noProof/>
          <w:lang w:val="en-US"/>
        </w:rPr>
      </w:pPr>
      <w:hyperlink w:anchor="_Toc451882319" w:history="1">
        <w:r w:rsidR="00BD18C2" w:rsidRPr="00E523AF">
          <w:rPr>
            <w:rStyle w:val="Hyperlink"/>
            <w:noProof/>
          </w:rPr>
          <w:t>Figure 10 - GPR readings as seen in RADAN 6.0</w:t>
        </w:r>
        <w:r w:rsidR="00BD18C2">
          <w:rPr>
            <w:noProof/>
            <w:webHidden/>
          </w:rPr>
          <w:tab/>
        </w:r>
        <w:r w:rsidR="00BD18C2">
          <w:rPr>
            <w:noProof/>
            <w:webHidden/>
          </w:rPr>
          <w:fldChar w:fldCharType="begin"/>
        </w:r>
        <w:r w:rsidR="00BD18C2">
          <w:rPr>
            <w:noProof/>
            <w:webHidden/>
          </w:rPr>
          <w:instrText xml:space="preserve"> PAGEREF _Toc451882319 \h </w:instrText>
        </w:r>
        <w:r w:rsidR="00BD18C2">
          <w:rPr>
            <w:noProof/>
            <w:webHidden/>
          </w:rPr>
        </w:r>
        <w:r w:rsidR="00BD18C2">
          <w:rPr>
            <w:noProof/>
            <w:webHidden/>
          </w:rPr>
          <w:fldChar w:fldCharType="separate"/>
        </w:r>
        <w:r w:rsidR="00BD18C2">
          <w:rPr>
            <w:noProof/>
            <w:webHidden/>
          </w:rPr>
          <w:t>14</w:t>
        </w:r>
        <w:r w:rsidR="00BD18C2">
          <w:rPr>
            <w:noProof/>
            <w:webHidden/>
          </w:rPr>
          <w:fldChar w:fldCharType="end"/>
        </w:r>
      </w:hyperlink>
    </w:p>
    <w:p w14:paraId="1D360113" w14:textId="77777777" w:rsidR="00BD18C2" w:rsidRDefault="00797456">
      <w:pPr>
        <w:pStyle w:val="TableofFigures"/>
        <w:tabs>
          <w:tab w:val="right" w:leader="dot" w:pos="9350"/>
        </w:tabs>
        <w:rPr>
          <w:rFonts w:eastAsiaTheme="minorEastAsia"/>
          <w:noProof/>
          <w:lang w:val="en-US"/>
        </w:rPr>
      </w:pPr>
      <w:hyperlink w:anchor="_Toc451882320" w:history="1">
        <w:r w:rsidR="00BD18C2" w:rsidRPr="00E523AF">
          <w:rPr>
            <w:rStyle w:val="Hyperlink"/>
            <w:noProof/>
          </w:rPr>
          <w:t>Figure 11 - Disturbed soil at approximately 1m</w:t>
        </w:r>
        <w:r w:rsidR="00BD18C2">
          <w:rPr>
            <w:noProof/>
            <w:webHidden/>
          </w:rPr>
          <w:tab/>
        </w:r>
        <w:r w:rsidR="00BD18C2">
          <w:rPr>
            <w:noProof/>
            <w:webHidden/>
          </w:rPr>
          <w:fldChar w:fldCharType="begin"/>
        </w:r>
        <w:r w:rsidR="00BD18C2">
          <w:rPr>
            <w:noProof/>
            <w:webHidden/>
          </w:rPr>
          <w:instrText xml:space="preserve"> PAGEREF _Toc451882320 \h </w:instrText>
        </w:r>
        <w:r w:rsidR="00BD18C2">
          <w:rPr>
            <w:noProof/>
            <w:webHidden/>
          </w:rPr>
        </w:r>
        <w:r w:rsidR="00BD18C2">
          <w:rPr>
            <w:noProof/>
            <w:webHidden/>
          </w:rPr>
          <w:fldChar w:fldCharType="separate"/>
        </w:r>
        <w:r w:rsidR="00BD18C2">
          <w:rPr>
            <w:noProof/>
            <w:webHidden/>
          </w:rPr>
          <w:t>15</w:t>
        </w:r>
        <w:r w:rsidR="00BD18C2">
          <w:rPr>
            <w:noProof/>
            <w:webHidden/>
          </w:rPr>
          <w:fldChar w:fldCharType="end"/>
        </w:r>
      </w:hyperlink>
    </w:p>
    <w:p w14:paraId="3BD3E974" w14:textId="77777777" w:rsidR="00BD18C2" w:rsidRDefault="00797456">
      <w:pPr>
        <w:pStyle w:val="TableofFigures"/>
        <w:tabs>
          <w:tab w:val="right" w:leader="dot" w:pos="9350"/>
        </w:tabs>
        <w:rPr>
          <w:rFonts w:eastAsiaTheme="minorEastAsia"/>
          <w:noProof/>
          <w:lang w:val="en-US"/>
        </w:rPr>
      </w:pPr>
      <w:hyperlink w:anchor="_Toc451882321" w:history="1">
        <w:r w:rsidR="00BD18C2" w:rsidRPr="00E523AF">
          <w:rPr>
            <w:rStyle w:val="Hyperlink"/>
            <w:noProof/>
          </w:rPr>
          <w:t>Figure 12 - Mosaicked resistivity meter results</w:t>
        </w:r>
        <w:r w:rsidR="00BD18C2">
          <w:rPr>
            <w:noProof/>
            <w:webHidden/>
          </w:rPr>
          <w:tab/>
        </w:r>
        <w:r w:rsidR="00BD18C2">
          <w:rPr>
            <w:noProof/>
            <w:webHidden/>
          </w:rPr>
          <w:fldChar w:fldCharType="begin"/>
        </w:r>
        <w:r w:rsidR="00BD18C2">
          <w:rPr>
            <w:noProof/>
            <w:webHidden/>
          </w:rPr>
          <w:instrText xml:space="preserve"> PAGEREF _Toc451882321 \h </w:instrText>
        </w:r>
        <w:r w:rsidR="00BD18C2">
          <w:rPr>
            <w:noProof/>
            <w:webHidden/>
          </w:rPr>
        </w:r>
        <w:r w:rsidR="00BD18C2">
          <w:rPr>
            <w:noProof/>
            <w:webHidden/>
          </w:rPr>
          <w:fldChar w:fldCharType="separate"/>
        </w:r>
        <w:r w:rsidR="00BD18C2">
          <w:rPr>
            <w:noProof/>
            <w:webHidden/>
          </w:rPr>
          <w:t>16</w:t>
        </w:r>
        <w:r w:rsidR="00BD18C2">
          <w:rPr>
            <w:noProof/>
            <w:webHidden/>
          </w:rPr>
          <w:fldChar w:fldCharType="end"/>
        </w:r>
      </w:hyperlink>
    </w:p>
    <w:p w14:paraId="4BAFDFC8" w14:textId="77777777" w:rsidR="00BD18C2" w:rsidRDefault="00797456">
      <w:pPr>
        <w:pStyle w:val="TableofFigures"/>
        <w:tabs>
          <w:tab w:val="right" w:leader="dot" w:pos="9350"/>
        </w:tabs>
        <w:rPr>
          <w:rFonts w:eastAsiaTheme="minorEastAsia"/>
          <w:noProof/>
          <w:lang w:val="en-US"/>
        </w:rPr>
      </w:pPr>
      <w:hyperlink w:anchor="_Toc451882322" w:history="1">
        <w:r w:rsidR="00BD18C2" w:rsidRPr="00E523AF">
          <w:rPr>
            <w:rStyle w:val="Hyperlink"/>
            <w:noProof/>
          </w:rPr>
          <w:t>Figure 13 - GPR Survey Results at Approximately 10 Nanoseconds</w:t>
        </w:r>
        <w:r w:rsidR="00BD18C2">
          <w:rPr>
            <w:noProof/>
            <w:webHidden/>
          </w:rPr>
          <w:tab/>
        </w:r>
        <w:r w:rsidR="00BD18C2">
          <w:rPr>
            <w:noProof/>
            <w:webHidden/>
          </w:rPr>
          <w:fldChar w:fldCharType="begin"/>
        </w:r>
        <w:r w:rsidR="00BD18C2">
          <w:rPr>
            <w:noProof/>
            <w:webHidden/>
          </w:rPr>
          <w:instrText xml:space="preserve"> PAGEREF _Toc451882322 \h </w:instrText>
        </w:r>
        <w:r w:rsidR="00BD18C2">
          <w:rPr>
            <w:noProof/>
            <w:webHidden/>
          </w:rPr>
        </w:r>
        <w:r w:rsidR="00BD18C2">
          <w:rPr>
            <w:noProof/>
            <w:webHidden/>
          </w:rPr>
          <w:fldChar w:fldCharType="separate"/>
        </w:r>
        <w:r w:rsidR="00BD18C2">
          <w:rPr>
            <w:noProof/>
            <w:webHidden/>
          </w:rPr>
          <w:t>17</w:t>
        </w:r>
        <w:r w:rsidR="00BD18C2">
          <w:rPr>
            <w:noProof/>
            <w:webHidden/>
          </w:rPr>
          <w:fldChar w:fldCharType="end"/>
        </w:r>
      </w:hyperlink>
    </w:p>
    <w:p w14:paraId="3528D0ED" w14:textId="77777777" w:rsidR="00BD18C2" w:rsidRDefault="00797456">
      <w:pPr>
        <w:pStyle w:val="TableofFigures"/>
        <w:tabs>
          <w:tab w:val="right" w:leader="dot" w:pos="9350"/>
        </w:tabs>
        <w:rPr>
          <w:rFonts w:eastAsiaTheme="minorEastAsia"/>
          <w:noProof/>
          <w:lang w:val="en-US"/>
        </w:rPr>
      </w:pPr>
      <w:hyperlink w:anchor="_Toc451882323" w:history="1">
        <w:r w:rsidR="00BD18C2" w:rsidRPr="00E523AF">
          <w:rPr>
            <w:rStyle w:val="Hyperlink"/>
            <w:noProof/>
          </w:rPr>
          <w:t>Figure 14 - GPR Survey Results at Approximately 20 Nanoseconds</w:t>
        </w:r>
        <w:r w:rsidR="00BD18C2">
          <w:rPr>
            <w:noProof/>
            <w:webHidden/>
          </w:rPr>
          <w:tab/>
        </w:r>
        <w:r w:rsidR="00BD18C2">
          <w:rPr>
            <w:noProof/>
            <w:webHidden/>
          </w:rPr>
          <w:fldChar w:fldCharType="begin"/>
        </w:r>
        <w:r w:rsidR="00BD18C2">
          <w:rPr>
            <w:noProof/>
            <w:webHidden/>
          </w:rPr>
          <w:instrText xml:space="preserve"> PAGEREF _Toc451882323 \h </w:instrText>
        </w:r>
        <w:r w:rsidR="00BD18C2">
          <w:rPr>
            <w:noProof/>
            <w:webHidden/>
          </w:rPr>
        </w:r>
        <w:r w:rsidR="00BD18C2">
          <w:rPr>
            <w:noProof/>
            <w:webHidden/>
          </w:rPr>
          <w:fldChar w:fldCharType="separate"/>
        </w:r>
        <w:r w:rsidR="00BD18C2">
          <w:rPr>
            <w:noProof/>
            <w:webHidden/>
          </w:rPr>
          <w:t>18</w:t>
        </w:r>
        <w:r w:rsidR="00BD18C2">
          <w:rPr>
            <w:noProof/>
            <w:webHidden/>
          </w:rPr>
          <w:fldChar w:fldCharType="end"/>
        </w:r>
      </w:hyperlink>
    </w:p>
    <w:p w14:paraId="79E3E2B2" w14:textId="77777777" w:rsidR="00BD18C2" w:rsidRDefault="00797456">
      <w:pPr>
        <w:pStyle w:val="TableofFigures"/>
        <w:tabs>
          <w:tab w:val="right" w:leader="dot" w:pos="9350"/>
        </w:tabs>
        <w:rPr>
          <w:rFonts w:eastAsiaTheme="minorEastAsia"/>
          <w:noProof/>
          <w:lang w:val="en-US"/>
        </w:rPr>
      </w:pPr>
      <w:hyperlink w:anchor="_Toc451882324" w:history="1">
        <w:r w:rsidR="00BD18C2" w:rsidRPr="00E523AF">
          <w:rPr>
            <w:rStyle w:val="Hyperlink"/>
            <w:noProof/>
          </w:rPr>
          <w:t>Figure 15 - GPR Survey Results at Approximately 30 Nanoseconds</w:t>
        </w:r>
        <w:r w:rsidR="00BD18C2">
          <w:rPr>
            <w:noProof/>
            <w:webHidden/>
          </w:rPr>
          <w:tab/>
        </w:r>
        <w:r w:rsidR="00BD18C2">
          <w:rPr>
            <w:noProof/>
            <w:webHidden/>
          </w:rPr>
          <w:fldChar w:fldCharType="begin"/>
        </w:r>
        <w:r w:rsidR="00BD18C2">
          <w:rPr>
            <w:noProof/>
            <w:webHidden/>
          </w:rPr>
          <w:instrText xml:space="preserve"> PAGEREF _Toc451882324 \h </w:instrText>
        </w:r>
        <w:r w:rsidR="00BD18C2">
          <w:rPr>
            <w:noProof/>
            <w:webHidden/>
          </w:rPr>
        </w:r>
        <w:r w:rsidR="00BD18C2">
          <w:rPr>
            <w:noProof/>
            <w:webHidden/>
          </w:rPr>
          <w:fldChar w:fldCharType="separate"/>
        </w:r>
        <w:r w:rsidR="00BD18C2">
          <w:rPr>
            <w:noProof/>
            <w:webHidden/>
          </w:rPr>
          <w:t>19</w:t>
        </w:r>
        <w:r w:rsidR="00BD18C2">
          <w:rPr>
            <w:noProof/>
            <w:webHidden/>
          </w:rPr>
          <w:fldChar w:fldCharType="end"/>
        </w:r>
      </w:hyperlink>
    </w:p>
    <w:p w14:paraId="367CB542" w14:textId="77777777" w:rsidR="00BD18C2" w:rsidRDefault="00797456">
      <w:pPr>
        <w:pStyle w:val="TableofFigures"/>
        <w:tabs>
          <w:tab w:val="right" w:leader="dot" w:pos="9350"/>
        </w:tabs>
        <w:rPr>
          <w:rFonts w:eastAsiaTheme="minorEastAsia"/>
          <w:noProof/>
          <w:lang w:val="en-US"/>
        </w:rPr>
      </w:pPr>
      <w:hyperlink w:anchor="_Toc451882325" w:history="1">
        <w:r w:rsidR="00BD18C2" w:rsidRPr="00E523AF">
          <w:rPr>
            <w:rStyle w:val="Hyperlink"/>
            <w:noProof/>
          </w:rPr>
          <w:t>Figure 16 - GPR Survey Results at Approximately 40 Nanoseconds</w:t>
        </w:r>
        <w:r w:rsidR="00BD18C2">
          <w:rPr>
            <w:noProof/>
            <w:webHidden/>
          </w:rPr>
          <w:tab/>
        </w:r>
        <w:r w:rsidR="00BD18C2">
          <w:rPr>
            <w:noProof/>
            <w:webHidden/>
          </w:rPr>
          <w:fldChar w:fldCharType="begin"/>
        </w:r>
        <w:r w:rsidR="00BD18C2">
          <w:rPr>
            <w:noProof/>
            <w:webHidden/>
          </w:rPr>
          <w:instrText xml:space="preserve"> PAGEREF _Toc451882325 \h </w:instrText>
        </w:r>
        <w:r w:rsidR="00BD18C2">
          <w:rPr>
            <w:noProof/>
            <w:webHidden/>
          </w:rPr>
        </w:r>
        <w:r w:rsidR="00BD18C2">
          <w:rPr>
            <w:noProof/>
            <w:webHidden/>
          </w:rPr>
          <w:fldChar w:fldCharType="separate"/>
        </w:r>
        <w:r w:rsidR="00BD18C2">
          <w:rPr>
            <w:noProof/>
            <w:webHidden/>
          </w:rPr>
          <w:t>20</w:t>
        </w:r>
        <w:r w:rsidR="00BD18C2">
          <w:rPr>
            <w:noProof/>
            <w:webHidden/>
          </w:rPr>
          <w:fldChar w:fldCharType="end"/>
        </w:r>
      </w:hyperlink>
    </w:p>
    <w:p w14:paraId="694282B6" w14:textId="77777777" w:rsidR="00BD18C2" w:rsidRDefault="00797456">
      <w:pPr>
        <w:pStyle w:val="TableofFigures"/>
        <w:tabs>
          <w:tab w:val="right" w:leader="dot" w:pos="9350"/>
        </w:tabs>
        <w:rPr>
          <w:rFonts w:eastAsiaTheme="minorEastAsia"/>
          <w:noProof/>
          <w:lang w:val="en-US"/>
        </w:rPr>
      </w:pPr>
      <w:hyperlink w:anchor="_Toc451882326" w:history="1">
        <w:r w:rsidR="00BD18C2" w:rsidRPr="00E523AF">
          <w:rPr>
            <w:rStyle w:val="Hyperlink"/>
            <w:noProof/>
          </w:rPr>
          <w:t>Figure 17 - Resistivity Meter Results</w:t>
        </w:r>
        <w:r w:rsidR="00BD18C2">
          <w:rPr>
            <w:noProof/>
            <w:webHidden/>
          </w:rPr>
          <w:tab/>
        </w:r>
        <w:r w:rsidR="00BD18C2">
          <w:rPr>
            <w:noProof/>
            <w:webHidden/>
          </w:rPr>
          <w:fldChar w:fldCharType="begin"/>
        </w:r>
        <w:r w:rsidR="00BD18C2">
          <w:rPr>
            <w:noProof/>
            <w:webHidden/>
          </w:rPr>
          <w:instrText xml:space="preserve"> PAGEREF _Toc451882326 \h </w:instrText>
        </w:r>
        <w:r w:rsidR="00BD18C2">
          <w:rPr>
            <w:noProof/>
            <w:webHidden/>
          </w:rPr>
        </w:r>
        <w:r w:rsidR="00BD18C2">
          <w:rPr>
            <w:noProof/>
            <w:webHidden/>
          </w:rPr>
          <w:fldChar w:fldCharType="separate"/>
        </w:r>
        <w:r w:rsidR="00BD18C2">
          <w:rPr>
            <w:noProof/>
            <w:webHidden/>
          </w:rPr>
          <w:t>21</w:t>
        </w:r>
        <w:r w:rsidR="00BD18C2">
          <w:rPr>
            <w:noProof/>
            <w:webHidden/>
          </w:rPr>
          <w:fldChar w:fldCharType="end"/>
        </w:r>
      </w:hyperlink>
    </w:p>
    <w:p w14:paraId="379D62E0" w14:textId="77777777" w:rsidR="00BD18C2" w:rsidRDefault="00797456">
      <w:pPr>
        <w:pStyle w:val="TableofFigures"/>
        <w:tabs>
          <w:tab w:val="right" w:leader="dot" w:pos="9350"/>
        </w:tabs>
        <w:rPr>
          <w:rFonts w:eastAsiaTheme="minorEastAsia"/>
          <w:noProof/>
          <w:lang w:val="en-US"/>
        </w:rPr>
      </w:pPr>
      <w:hyperlink w:anchor="_Toc451882327" w:history="1">
        <w:r w:rsidR="00BD18C2" w:rsidRPr="00E523AF">
          <w:rPr>
            <w:rStyle w:val="Hyperlink"/>
            <w:noProof/>
          </w:rPr>
          <w:t>Figure 18 - Comparison of GPR and Resistivity Meter results of the area immediately east of the Fry House</w:t>
        </w:r>
        <w:r w:rsidR="00BD18C2">
          <w:rPr>
            <w:noProof/>
            <w:webHidden/>
          </w:rPr>
          <w:tab/>
        </w:r>
        <w:r w:rsidR="00BD18C2">
          <w:rPr>
            <w:noProof/>
            <w:webHidden/>
          </w:rPr>
          <w:fldChar w:fldCharType="begin"/>
        </w:r>
        <w:r w:rsidR="00BD18C2">
          <w:rPr>
            <w:noProof/>
            <w:webHidden/>
          </w:rPr>
          <w:instrText xml:space="preserve"> PAGEREF _Toc451882327 \h </w:instrText>
        </w:r>
        <w:r w:rsidR="00BD18C2">
          <w:rPr>
            <w:noProof/>
            <w:webHidden/>
          </w:rPr>
        </w:r>
        <w:r w:rsidR="00BD18C2">
          <w:rPr>
            <w:noProof/>
            <w:webHidden/>
          </w:rPr>
          <w:fldChar w:fldCharType="separate"/>
        </w:r>
        <w:r w:rsidR="00BD18C2">
          <w:rPr>
            <w:noProof/>
            <w:webHidden/>
          </w:rPr>
          <w:t>22</w:t>
        </w:r>
        <w:r w:rsidR="00BD18C2">
          <w:rPr>
            <w:noProof/>
            <w:webHidden/>
          </w:rPr>
          <w:fldChar w:fldCharType="end"/>
        </w:r>
      </w:hyperlink>
    </w:p>
    <w:p w14:paraId="2BE6EE4A" w14:textId="77777777" w:rsidR="00BD18C2" w:rsidRDefault="00797456">
      <w:pPr>
        <w:pStyle w:val="TableofFigures"/>
        <w:tabs>
          <w:tab w:val="right" w:leader="dot" w:pos="9350"/>
        </w:tabs>
        <w:rPr>
          <w:rFonts w:eastAsiaTheme="minorEastAsia"/>
          <w:noProof/>
          <w:lang w:val="en-US"/>
        </w:rPr>
      </w:pPr>
      <w:hyperlink w:anchor="_Toc451882328" w:history="1">
        <w:r w:rsidR="00BD18C2" w:rsidRPr="00E523AF">
          <w:rPr>
            <w:rStyle w:val="Hyperlink"/>
            <w:noProof/>
          </w:rPr>
          <w:t>Figure 19 - Possible Burial Locations within the Historical Museum of Jordan Grounds - West side</w:t>
        </w:r>
        <w:r w:rsidR="00BD18C2">
          <w:rPr>
            <w:noProof/>
            <w:webHidden/>
          </w:rPr>
          <w:tab/>
        </w:r>
        <w:r w:rsidR="00BD18C2">
          <w:rPr>
            <w:noProof/>
            <w:webHidden/>
          </w:rPr>
          <w:fldChar w:fldCharType="begin"/>
        </w:r>
        <w:r w:rsidR="00BD18C2">
          <w:rPr>
            <w:noProof/>
            <w:webHidden/>
          </w:rPr>
          <w:instrText xml:space="preserve"> PAGEREF _Toc451882328 \h </w:instrText>
        </w:r>
        <w:r w:rsidR="00BD18C2">
          <w:rPr>
            <w:noProof/>
            <w:webHidden/>
          </w:rPr>
        </w:r>
        <w:r w:rsidR="00BD18C2">
          <w:rPr>
            <w:noProof/>
            <w:webHidden/>
          </w:rPr>
          <w:fldChar w:fldCharType="separate"/>
        </w:r>
        <w:r w:rsidR="00BD18C2">
          <w:rPr>
            <w:noProof/>
            <w:webHidden/>
          </w:rPr>
          <w:t>23</w:t>
        </w:r>
        <w:r w:rsidR="00BD18C2">
          <w:rPr>
            <w:noProof/>
            <w:webHidden/>
          </w:rPr>
          <w:fldChar w:fldCharType="end"/>
        </w:r>
      </w:hyperlink>
    </w:p>
    <w:p w14:paraId="5550483A" w14:textId="77777777" w:rsidR="00BD18C2" w:rsidRDefault="00797456">
      <w:pPr>
        <w:pStyle w:val="TableofFigures"/>
        <w:tabs>
          <w:tab w:val="right" w:leader="dot" w:pos="9350"/>
        </w:tabs>
        <w:rPr>
          <w:rFonts w:eastAsiaTheme="minorEastAsia"/>
          <w:noProof/>
          <w:lang w:val="en-US"/>
        </w:rPr>
      </w:pPr>
      <w:hyperlink w:anchor="_Toc451882329" w:history="1">
        <w:r w:rsidR="00BD18C2" w:rsidRPr="00E523AF">
          <w:rPr>
            <w:rStyle w:val="Hyperlink"/>
            <w:noProof/>
          </w:rPr>
          <w:t>Figure 20 - Tombstone set into the cliff side</w:t>
        </w:r>
        <w:r w:rsidR="00BD18C2">
          <w:rPr>
            <w:noProof/>
            <w:webHidden/>
          </w:rPr>
          <w:tab/>
        </w:r>
        <w:r w:rsidR="00BD18C2">
          <w:rPr>
            <w:noProof/>
            <w:webHidden/>
          </w:rPr>
          <w:fldChar w:fldCharType="begin"/>
        </w:r>
        <w:r w:rsidR="00BD18C2">
          <w:rPr>
            <w:noProof/>
            <w:webHidden/>
          </w:rPr>
          <w:instrText xml:space="preserve"> PAGEREF _Toc451882329 \h </w:instrText>
        </w:r>
        <w:r w:rsidR="00BD18C2">
          <w:rPr>
            <w:noProof/>
            <w:webHidden/>
          </w:rPr>
        </w:r>
        <w:r w:rsidR="00BD18C2">
          <w:rPr>
            <w:noProof/>
            <w:webHidden/>
          </w:rPr>
          <w:fldChar w:fldCharType="separate"/>
        </w:r>
        <w:r w:rsidR="00BD18C2">
          <w:rPr>
            <w:noProof/>
            <w:webHidden/>
          </w:rPr>
          <w:t>24</w:t>
        </w:r>
        <w:r w:rsidR="00BD18C2">
          <w:rPr>
            <w:noProof/>
            <w:webHidden/>
          </w:rPr>
          <w:fldChar w:fldCharType="end"/>
        </w:r>
      </w:hyperlink>
    </w:p>
    <w:p w14:paraId="03EFAD85" w14:textId="77777777" w:rsidR="00BD18C2" w:rsidRDefault="00797456">
      <w:pPr>
        <w:pStyle w:val="TableofFigures"/>
        <w:tabs>
          <w:tab w:val="right" w:leader="dot" w:pos="9350"/>
        </w:tabs>
        <w:rPr>
          <w:rFonts w:eastAsiaTheme="minorEastAsia"/>
          <w:noProof/>
          <w:lang w:val="en-US"/>
        </w:rPr>
      </w:pPr>
      <w:hyperlink w:anchor="_Toc451882330" w:history="1">
        <w:r w:rsidR="00BD18C2" w:rsidRPr="00E523AF">
          <w:rPr>
            <w:rStyle w:val="Hyperlink"/>
            <w:noProof/>
          </w:rPr>
          <w:t>Figure 21 - Location of the tombstone on the cliff side</w:t>
        </w:r>
        <w:r w:rsidR="00BD18C2">
          <w:rPr>
            <w:noProof/>
            <w:webHidden/>
          </w:rPr>
          <w:tab/>
        </w:r>
        <w:r w:rsidR="00BD18C2">
          <w:rPr>
            <w:noProof/>
            <w:webHidden/>
          </w:rPr>
          <w:fldChar w:fldCharType="begin"/>
        </w:r>
        <w:r w:rsidR="00BD18C2">
          <w:rPr>
            <w:noProof/>
            <w:webHidden/>
          </w:rPr>
          <w:instrText xml:space="preserve"> PAGEREF _Toc451882330 \h </w:instrText>
        </w:r>
        <w:r w:rsidR="00BD18C2">
          <w:rPr>
            <w:noProof/>
            <w:webHidden/>
          </w:rPr>
        </w:r>
        <w:r w:rsidR="00BD18C2">
          <w:rPr>
            <w:noProof/>
            <w:webHidden/>
          </w:rPr>
          <w:fldChar w:fldCharType="separate"/>
        </w:r>
        <w:r w:rsidR="00BD18C2">
          <w:rPr>
            <w:noProof/>
            <w:webHidden/>
          </w:rPr>
          <w:t>25</w:t>
        </w:r>
        <w:r w:rsidR="00BD18C2">
          <w:rPr>
            <w:noProof/>
            <w:webHidden/>
          </w:rPr>
          <w:fldChar w:fldCharType="end"/>
        </w:r>
      </w:hyperlink>
    </w:p>
    <w:p w14:paraId="1CE06FA1" w14:textId="77777777" w:rsidR="00BD18C2" w:rsidRDefault="00797456">
      <w:pPr>
        <w:pStyle w:val="TableofFigures"/>
        <w:tabs>
          <w:tab w:val="right" w:leader="dot" w:pos="9350"/>
        </w:tabs>
        <w:rPr>
          <w:rFonts w:eastAsiaTheme="minorEastAsia"/>
          <w:noProof/>
          <w:lang w:val="en-US"/>
        </w:rPr>
      </w:pPr>
      <w:hyperlink w:anchor="_Toc451882331" w:history="1">
        <w:r w:rsidR="00BD18C2" w:rsidRPr="00E523AF">
          <w:rPr>
            <w:rStyle w:val="Hyperlink"/>
            <w:noProof/>
          </w:rPr>
          <w:t>Figure 22 - Possible internment beside Dr. Bowman marker</w:t>
        </w:r>
        <w:r w:rsidR="00BD18C2">
          <w:rPr>
            <w:noProof/>
            <w:webHidden/>
          </w:rPr>
          <w:tab/>
        </w:r>
        <w:r w:rsidR="00BD18C2">
          <w:rPr>
            <w:noProof/>
            <w:webHidden/>
          </w:rPr>
          <w:fldChar w:fldCharType="begin"/>
        </w:r>
        <w:r w:rsidR="00BD18C2">
          <w:rPr>
            <w:noProof/>
            <w:webHidden/>
          </w:rPr>
          <w:instrText xml:space="preserve"> PAGEREF _Toc451882331 \h </w:instrText>
        </w:r>
        <w:r w:rsidR="00BD18C2">
          <w:rPr>
            <w:noProof/>
            <w:webHidden/>
          </w:rPr>
        </w:r>
        <w:r w:rsidR="00BD18C2">
          <w:rPr>
            <w:noProof/>
            <w:webHidden/>
          </w:rPr>
          <w:fldChar w:fldCharType="separate"/>
        </w:r>
        <w:r w:rsidR="00BD18C2">
          <w:rPr>
            <w:noProof/>
            <w:webHidden/>
          </w:rPr>
          <w:t>27</w:t>
        </w:r>
        <w:r w:rsidR="00BD18C2">
          <w:rPr>
            <w:noProof/>
            <w:webHidden/>
          </w:rPr>
          <w:fldChar w:fldCharType="end"/>
        </w:r>
      </w:hyperlink>
    </w:p>
    <w:p w14:paraId="692742AF" w14:textId="77777777" w:rsidR="00BD18C2" w:rsidRDefault="00797456">
      <w:pPr>
        <w:pStyle w:val="TableofFigures"/>
        <w:tabs>
          <w:tab w:val="right" w:leader="dot" w:pos="9350"/>
        </w:tabs>
        <w:rPr>
          <w:rFonts w:eastAsiaTheme="minorEastAsia"/>
          <w:noProof/>
          <w:lang w:val="en-US"/>
        </w:rPr>
      </w:pPr>
      <w:hyperlink w:anchor="_Toc451882332" w:history="1">
        <w:r w:rsidR="00BD18C2" w:rsidRPr="00E523AF">
          <w:rPr>
            <w:rStyle w:val="Hyperlink"/>
            <w:noProof/>
          </w:rPr>
          <w:t>Figure 23 - Possible internments east of the Fry House</w:t>
        </w:r>
        <w:r w:rsidR="00BD18C2">
          <w:rPr>
            <w:noProof/>
            <w:webHidden/>
          </w:rPr>
          <w:tab/>
        </w:r>
        <w:r w:rsidR="00BD18C2">
          <w:rPr>
            <w:noProof/>
            <w:webHidden/>
          </w:rPr>
          <w:fldChar w:fldCharType="begin"/>
        </w:r>
        <w:r w:rsidR="00BD18C2">
          <w:rPr>
            <w:noProof/>
            <w:webHidden/>
          </w:rPr>
          <w:instrText xml:space="preserve"> PAGEREF _Toc451882332 \h </w:instrText>
        </w:r>
        <w:r w:rsidR="00BD18C2">
          <w:rPr>
            <w:noProof/>
            <w:webHidden/>
          </w:rPr>
        </w:r>
        <w:r w:rsidR="00BD18C2">
          <w:rPr>
            <w:noProof/>
            <w:webHidden/>
          </w:rPr>
          <w:fldChar w:fldCharType="separate"/>
        </w:r>
        <w:r w:rsidR="00BD18C2">
          <w:rPr>
            <w:noProof/>
            <w:webHidden/>
          </w:rPr>
          <w:t>29</w:t>
        </w:r>
        <w:r w:rsidR="00BD18C2">
          <w:rPr>
            <w:noProof/>
            <w:webHidden/>
          </w:rPr>
          <w:fldChar w:fldCharType="end"/>
        </w:r>
      </w:hyperlink>
    </w:p>
    <w:p w14:paraId="2236338E" w14:textId="77777777" w:rsidR="00BD18C2" w:rsidRDefault="00797456">
      <w:pPr>
        <w:pStyle w:val="TableofFigures"/>
        <w:tabs>
          <w:tab w:val="right" w:leader="dot" w:pos="9350"/>
        </w:tabs>
        <w:rPr>
          <w:rFonts w:eastAsiaTheme="minorEastAsia"/>
          <w:noProof/>
          <w:lang w:val="en-US"/>
        </w:rPr>
      </w:pPr>
      <w:hyperlink w:anchor="_Toc451882333" w:history="1">
        <w:r w:rsidR="00BD18C2" w:rsidRPr="00E523AF">
          <w:rPr>
            <w:rStyle w:val="Hyperlink"/>
            <w:noProof/>
          </w:rPr>
          <w:t>Figure 25 - Area of interest north of the Fry House, east of the cobblestone path</w:t>
        </w:r>
        <w:r w:rsidR="00BD18C2">
          <w:rPr>
            <w:noProof/>
            <w:webHidden/>
          </w:rPr>
          <w:tab/>
        </w:r>
        <w:r w:rsidR="00BD18C2">
          <w:rPr>
            <w:noProof/>
            <w:webHidden/>
          </w:rPr>
          <w:fldChar w:fldCharType="begin"/>
        </w:r>
        <w:r w:rsidR="00BD18C2">
          <w:rPr>
            <w:noProof/>
            <w:webHidden/>
          </w:rPr>
          <w:instrText xml:space="preserve"> PAGEREF _Toc451882333 \h </w:instrText>
        </w:r>
        <w:r w:rsidR="00BD18C2">
          <w:rPr>
            <w:noProof/>
            <w:webHidden/>
          </w:rPr>
        </w:r>
        <w:r w:rsidR="00BD18C2">
          <w:rPr>
            <w:noProof/>
            <w:webHidden/>
          </w:rPr>
          <w:fldChar w:fldCharType="separate"/>
        </w:r>
        <w:r w:rsidR="00BD18C2">
          <w:rPr>
            <w:noProof/>
            <w:webHidden/>
          </w:rPr>
          <w:t>31</w:t>
        </w:r>
        <w:r w:rsidR="00BD18C2">
          <w:rPr>
            <w:noProof/>
            <w:webHidden/>
          </w:rPr>
          <w:fldChar w:fldCharType="end"/>
        </w:r>
      </w:hyperlink>
    </w:p>
    <w:p w14:paraId="14648B5B" w14:textId="77777777" w:rsidR="00BD18C2" w:rsidRDefault="00797456">
      <w:pPr>
        <w:pStyle w:val="TableofFigures"/>
        <w:tabs>
          <w:tab w:val="right" w:leader="dot" w:pos="9350"/>
        </w:tabs>
        <w:rPr>
          <w:rFonts w:eastAsiaTheme="minorEastAsia"/>
          <w:noProof/>
          <w:lang w:val="en-US"/>
        </w:rPr>
      </w:pPr>
      <w:hyperlink w:anchor="_Toc451882334" w:history="1">
        <w:r w:rsidR="00BD18C2" w:rsidRPr="00E523AF">
          <w:rPr>
            <w:rStyle w:val="Hyperlink"/>
            <w:noProof/>
          </w:rPr>
          <w:t>Figure 26 - Possible Foundation of old Mennonite Church</w:t>
        </w:r>
        <w:r w:rsidR="00BD18C2">
          <w:rPr>
            <w:noProof/>
            <w:webHidden/>
          </w:rPr>
          <w:tab/>
        </w:r>
        <w:r w:rsidR="00BD18C2">
          <w:rPr>
            <w:noProof/>
            <w:webHidden/>
          </w:rPr>
          <w:fldChar w:fldCharType="begin"/>
        </w:r>
        <w:r w:rsidR="00BD18C2">
          <w:rPr>
            <w:noProof/>
            <w:webHidden/>
          </w:rPr>
          <w:instrText xml:space="preserve"> PAGEREF _Toc451882334 \h </w:instrText>
        </w:r>
        <w:r w:rsidR="00BD18C2">
          <w:rPr>
            <w:noProof/>
            <w:webHidden/>
          </w:rPr>
        </w:r>
        <w:r w:rsidR="00BD18C2">
          <w:rPr>
            <w:noProof/>
            <w:webHidden/>
          </w:rPr>
          <w:fldChar w:fldCharType="separate"/>
        </w:r>
        <w:r w:rsidR="00BD18C2">
          <w:rPr>
            <w:noProof/>
            <w:webHidden/>
          </w:rPr>
          <w:t>33</w:t>
        </w:r>
        <w:r w:rsidR="00BD18C2">
          <w:rPr>
            <w:noProof/>
            <w:webHidden/>
          </w:rPr>
          <w:fldChar w:fldCharType="end"/>
        </w:r>
      </w:hyperlink>
    </w:p>
    <w:p w14:paraId="7042E172" w14:textId="77777777" w:rsidR="00BD18C2" w:rsidRDefault="00797456">
      <w:pPr>
        <w:pStyle w:val="TableofFigures"/>
        <w:tabs>
          <w:tab w:val="right" w:leader="dot" w:pos="9350"/>
        </w:tabs>
        <w:rPr>
          <w:rFonts w:eastAsiaTheme="minorEastAsia"/>
          <w:noProof/>
          <w:lang w:val="en-US"/>
        </w:rPr>
      </w:pPr>
      <w:hyperlink w:anchor="_Toc451882335" w:history="1">
        <w:r w:rsidR="00BD18C2" w:rsidRPr="00E523AF">
          <w:rPr>
            <w:rStyle w:val="Hyperlink"/>
            <w:noProof/>
          </w:rPr>
          <w:t>Figure 27 - Possible old path and foundations by the schoolhouse</w:t>
        </w:r>
        <w:r w:rsidR="00BD18C2">
          <w:rPr>
            <w:noProof/>
            <w:webHidden/>
          </w:rPr>
          <w:tab/>
        </w:r>
        <w:r w:rsidR="00BD18C2">
          <w:rPr>
            <w:noProof/>
            <w:webHidden/>
          </w:rPr>
          <w:fldChar w:fldCharType="begin"/>
        </w:r>
        <w:r w:rsidR="00BD18C2">
          <w:rPr>
            <w:noProof/>
            <w:webHidden/>
          </w:rPr>
          <w:instrText xml:space="preserve"> PAGEREF _Toc451882335 \h </w:instrText>
        </w:r>
        <w:r w:rsidR="00BD18C2">
          <w:rPr>
            <w:noProof/>
            <w:webHidden/>
          </w:rPr>
        </w:r>
        <w:r w:rsidR="00BD18C2">
          <w:rPr>
            <w:noProof/>
            <w:webHidden/>
          </w:rPr>
          <w:fldChar w:fldCharType="separate"/>
        </w:r>
        <w:r w:rsidR="00BD18C2">
          <w:rPr>
            <w:noProof/>
            <w:webHidden/>
          </w:rPr>
          <w:t>35</w:t>
        </w:r>
        <w:r w:rsidR="00BD18C2">
          <w:rPr>
            <w:noProof/>
            <w:webHidden/>
          </w:rPr>
          <w:fldChar w:fldCharType="end"/>
        </w:r>
      </w:hyperlink>
    </w:p>
    <w:p w14:paraId="50CFC5E1" w14:textId="77777777" w:rsidR="00BD18C2" w:rsidRDefault="00797456">
      <w:pPr>
        <w:pStyle w:val="TableofFigures"/>
        <w:tabs>
          <w:tab w:val="right" w:leader="dot" w:pos="9350"/>
        </w:tabs>
        <w:rPr>
          <w:rFonts w:eastAsiaTheme="minorEastAsia"/>
          <w:noProof/>
          <w:lang w:val="en-US"/>
        </w:rPr>
      </w:pPr>
      <w:hyperlink w:anchor="_Toc451882336" w:history="1">
        <w:r w:rsidR="00BD18C2" w:rsidRPr="00E523AF">
          <w:rPr>
            <w:rStyle w:val="Hyperlink"/>
            <w:noProof/>
          </w:rPr>
          <w:t>Figure 28 - Work Breakdown Structure of Project</w:t>
        </w:r>
        <w:r w:rsidR="00BD18C2">
          <w:rPr>
            <w:noProof/>
            <w:webHidden/>
          </w:rPr>
          <w:tab/>
        </w:r>
        <w:r w:rsidR="00BD18C2">
          <w:rPr>
            <w:noProof/>
            <w:webHidden/>
          </w:rPr>
          <w:fldChar w:fldCharType="begin"/>
        </w:r>
        <w:r w:rsidR="00BD18C2">
          <w:rPr>
            <w:noProof/>
            <w:webHidden/>
          </w:rPr>
          <w:instrText xml:space="preserve"> PAGEREF _Toc451882336 \h </w:instrText>
        </w:r>
        <w:r w:rsidR="00BD18C2">
          <w:rPr>
            <w:noProof/>
            <w:webHidden/>
          </w:rPr>
        </w:r>
        <w:r w:rsidR="00BD18C2">
          <w:rPr>
            <w:noProof/>
            <w:webHidden/>
          </w:rPr>
          <w:fldChar w:fldCharType="separate"/>
        </w:r>
        <w:r w:rsidR="00BD18C2">
          <w:rPr>
            <w:noProof/>
            <w:webHidden/>
          </w:rPr>
          <w:t>39</w:t>
        </w:r>
        <w:r w:rsidR="00BD18C2">
          <w:rPr>
            <w:noProof/>
            <w:webHidden/>
          </w:rPr>
          <w:fldChar w:fldCharType="end"/>
        </w:r>
      </w:hyperlink>
    </w:p>
    <w:p w14:paraId="4DE71F21" w14:textId="77777777" w:rsidR="00BD18C2" w:rsidRDefault="00797456">
      <w:pPr>
        <w:pStyle w:val="TableofFigures"/>
        <w:tabs>
          <w:tab w:val="right" w:leader="dot" w:pos="9350"/>
        </w:tabs>
        <w:rPr>
          <w:rFonts w:eastAsiaTheme="minorEastAsia"/>
          <w:noProof/>
          <w:lang w:val="en-US"/>
        </w:rPr>
      </w:pPr>
      <w:hyperlink w:anchor="_Toc451882337" w:history="1">
        <w:r w:rsidR="00BD18C2" w:rsidRPr="00E523AF">
          <w:rPr>
            <w:rStyle w:val="Hyperlink"/>
            <w:noProof/>
          </w:rPr>
          <w:t>Figure 29 - Earned Value Management Chart</w:t>
        </w:r>
        <w:r w:rsidR="00BD18C2">
          <w:rPr>
            <w:noProof/>
            <w:webHidden/>
          </w:rPr>
          <w:tab/>
        </w:r>
        <w:r w:rsidR="00BD18C2">
          <w:rPr>
            <w:noProof/>
            <w:webHidden/>
          </w:rPr>
          <w:fldChar w:fldCharType="begin"/>
        </w:r>
        <w:r w:rsidR="00BD18C2">
          <w:rPr>
            <w:noProof/>
            <w:webHidden/>
          </w:rPr>
          <w:instrText xml:space="preserve"> PAGEREF _Toc451882337 \h </w:instrText>
        </w:r>
        <w:r w:rsidR="00BD18C2">
          <w:rPr>
            <w:noProof/>
            <w:webHidden/>
          </w:rPr>
        </w:r>
        <w:r w:rsidR="00BD18C2">
          <w:rPr>
            <w:noProof/>
            <w:webHidden/>
          </w:rPr>
          <w:fldChar w:fldCharType="separate"/>
        </w:r>
        <w:r w:rsidR="00BD18C2">
          <w:rPr>
            <w:noProof/>
            <w:webHidden/>
          </w:rPr>
          <w:t>42</w:t>
        </w:r>
        <w:r w:rsidR="00BD18C2">
          <w:rPr>
            <w:noProof/>
            <w:webHidden/>
          </w:rPr>
          <w:fldChar w:fldCharType="end"/>
        </w:r>
      </w:hyperlink>
    </w:p>
    <w:p w14:paraId="36A21F63" w14:textId="77777777" w:rsidR="00BD18C2" w:rsidRDefault="00797456">
      <w:pPr>
        <w:pStyle w:val="TableofFigures"/>
        <w:tabs>
          <w:tab w:val="right" w:leader="dot" w:pos="9350"/>
        </w:tabs>
        <w:rPr>
          <w:rFonts w:eastAsiaTheme="minorEastAsia"/>
          <w:noProof/>
          <w:lang w:val="en-US"/>
        </w:rPr>
      </w:pPr>
      <w:hyperlink w:anchor="_Toc451882338" w:history="1">
        <w:r w:rsidR="00BD18C2" w:rsidRPr="00E523AF">
          <w:rPr>
            <w:rStyle w:val="Hyperlink"/>
            <w:noProof/>
          </w:rPr>
          <w:t>Figure 30 - On the left -"Striped" results of Grid 2 from the original tow cart; on the right – results of Grid 2 using the push cart</w:t>
        </w:r>
        <w:r w:rsidR="00BD18C2">
          <w:rPr>
            <w:noProof/>
            <w:webHidden/>
          </w:rPr>
          <w:tab/>
        </w:r>
        <w:r w:rsidR="00BD18C2">
          <w:rPr>
            <w:noProof/>
            <w:webHidden/>
          </w:rPr>
          <w:fldChar w:fldCharType="begin"/>
        </w:r>
        <w:r w:rsidR="00BD18C2">
          <w:rPr>
            <w:noProof/>
            <w:webHidden/>
          </w:rPr>
          <w:instrText xml:space="preserve"> PAGEREF _Toc451882338 \h </w:instrText>
        </w:r>
        <w:r w:rsidR="00BD18C2">
          <w:rPr>
            <w:noProof/>
            <w:webHidden/>
          </w:rPr>
        </w:r>
        <w:r w:rsidR="00BD18C2">
          <w:rPr>
            <w:noProof/>
            <w:webHidden/>
          </w:rPr>
          <w:fldChar w:fldCharType="separate"/>
        </w:r>
        <w:r w:rsidR="00BD18C2">
          <w:rPr>
            <w:noProof/>
            <w:webHidden/>
          </w:rPr>
          <w:t>43</w:t>
        </w:r>
        <w:r w:rsidR="00BD18C2">
          <w:rPr>
            <w:noProof/>
            <w:webHidden/>
          </w:rPr>
          <w:fldChar w:fldCharType="end"/>
        </w:r>
      </w:hyperlink>
    </w:p>
    <w:p w14:paraId="049AF01C" w14:textId="77777777" w:rsidR="00BD18C2" w:rsidRDefault="00797456">
      <w:pPr>
        <w:pStyle w:val="TableofFigures"/>
        <w:tabs>
          <w:tab w:val="right" w:leader="dot" w:pos="9350"/>
        </w:tabs>
        <w:rPr>
          <w:rFonts w:eastAsiaTheme="minorEastAsia"/>
          <w:noProof/>
          <w:lang w:val="en-US"/>
        </w:rPr>
      </w:pPr>
      <w:hyperlink w:anchor="_Toc451882339" w:history="1">
        <w:r w:rsidR="00BD18C2" w:rsidRPr="00E523AF">
          <w:rPr>
            <w:rStyle w:val="Hyperlink"/>
            <w:noProof/>
          </w:rPr>
          <w:t>Figure 31 - Tow Cart (on the right) and Push Cart (on the left) (Image source: Ian Smith, 2016)</w:t>
        </w:r>
        <w:r w:rsidR="00BD18C2">
          <w:rPr>
            <w:noProof/>
            <w:webHidden/>
          </w:rPr>
          <w:tab/>
        </w:r>
        <w:r w:rsidR="00BD18C2">
          <w:rPr>
            <w:noProof/>
            <w:webHidden/>
          </w:rPr>
          <w:fldChar w:fldCharType="begin"/>
        </w:r>
        <w:r w:rsidR="00BD18C2">
          <w:rPr>
            <w:noProof/>
            <w:webHidden/>
          </w:rPr>
          <w:instrText xml:space="preserve"> PAGEREF _Toc451882339 \h </w:instrText>
        </w:r>
        <w:r w:rsidR="00BD18C2">
          <w:rPr>
            <w:noProof/>
            <w:webHidden/>
          </w:rPr>
        </w:r>
        <w:r w:rsidR="00BD18C2">
          <w:rPr>
            <w:noProof/>
            <w:webHidden/>
          </w:rPr>
          <w:fldChar w:fldCharType="separate"/>
        </w:r>
        <w:r w:rsidR="00BD18C2">
          <w:rPr>
            <w:noProof/>
            <w:webHidden/>
          </w:rPr>
          <w:t>44</w:t>
        </w:r>
        <w:r w:rsidR="00BD18C2">
          <w:rPr>
            <w:noProof/>
            <w:webHidden/>
          </w:rPr>
          <w:fldChar w:fldCharType="end"/>
        </w:r>
      </w:hyperlink>
    </w:p>
    <w:p w14:paraId="46FA1F2A" w14:textId="77777777" w:rsidR="00BD18C2" w:rsidRDefault="00797456">
      <w:pPr>
        <w:pStyle w:val="TableofFigures"/>
        <w:tabs>
          <w:tab w:val="right" w:leader="dot" w:pos="9350"/>
        </w:tabs>
        <w:rPr>
          <w:rFonts w:eastAsiaTheme="minorEastAsia"/>
          <w:noProof/>
          <w:lang w:val="en-US"/>
        </w:rPr>
      </w:pPr>
      <w:hyperlink w:anchor="_Toc451882340" w:history="1">
        <w:r w:rsidR="00BD18C2" w:rsidRPr="00E523AF">
          <w:rPr>
            <w:rStyle w:val="Hyperlink"/>
            <w:noProof/>
          </w:rPr>
          <w:t>Figure 32 - Map of the Soil Composition in the Area</w:t>
        </w:r>
        <w:r w:rsidR="00BD18C2">
          <w:rPr>
            <w:noProof/>
            <w:webHidden/>
          </w:rPr>
          <w:tab/>
        </w:r>
        <w:r w:rsidR="00BD18C2">
          <w:rPr>
            <w:noProof/>
            <w:webHidden/>
          </w:rPr>
          <w:fldChar w:fldCharType="begin"/>
        </w:r>
        <w:r w:rsidR="00BD18C2">
          <w:rPr>
            <w:noProof/>
            <w:webHidden/>
          </w:rPr>
          <w:instrText xml:space="preserve"> PAGEREF _Toc451882340 \h </w:instrText>
        </w:r>
        <w:r w:rsidR="00BD18C2">
          <w:rPr>
            <w:noProof/>
            <w:webHidden/>
          </w:rPr>
        </w:r>
        <w:r w:rsidR="00BD18C2">
          <w:rPr>
            <w:noProof/>
            <w:webHidden/>
          </w:rPr>
          <w:fldChar w:fldCharType="separate"/>
        </w:r>
        <w:r w:rsidR="00BD18C2">
          <w:rPr>
            <w:noProof/>
            <w:webHidden/>
          </w:rPr>
          <w:t>45</w:t>
        </w:r>
        <w:r w:rsidR="00BD18C2">
          <w:rPr>
            <w:noProof/>
            <w:webHidden/>
          </w:rPr>
          <w:fldChar w:fldCharType="end"/>
        </w:r>
      </w:hyperlink>
    </w:p>
    <w:p w14:paraId="4ACFB1FF" w14:textId="2C10E49D" w:rsidR="009555EA" w:rsidRDefault="00BD18C2" w:rsidP="000B1672">
      <w:pPr>
        <w:tabs>
          <w:tab w:val="left" w:pos="2025"/>
        </w:tabs>
      </w:pPr>
      <w:r>
        <w:fldChar w:fldCharType="end"/>
      </w:r>
    </w:p>
    <w:p w14:paraId="348C9C5C" w14:textId="29A36263" w:rsidR="00BD18C2" w:rsidRPr="00BD18C2" w:rsidRDefault="00BD18C2" w:rsidP="00BD18C2">
      <w:pPr>
        <w:pStyle w:val="TableofFigures"/>
        <w:tabs>
          <w:tab w:val="right" w:leader="dot" w:pos="9350"/>
        </w:tabs>
        <w:rPr>
          <w:color w:val="005700"/>
          <w:sz w:val="32"/>
          <w:szCs w:val="32"/>
        </w:rPr>
      </w:pPr>
      <w:r w:rsidRPr="00BD18C2">
        <w:rPr>
          <w:color w:val="005700"/>
          <w:sz w:val="32"/>
          <w:szCs w:val="32"/>
        </w:rPr>
        <w:t>List of</w:t>
      </w:r>
      <w:r>
        <w:rPr>
          <w:color w:val="005700"/>
          <w:sz w:val="32"/>
          <w:szCs w:val="32"/>
        </w:rPr>
        <w:t xml:space="preserve"> Tables</w:t>
      </w:r>
    </w:p>
    <w:p w14:paraId="7E47A52C" w14:textId="77777777" w:rsidR="00BD18C2" w:rsidRDefault="00BD18C2">
      <w:pPr>
        <w:pStyle w:val="TableofFigures"/>
        <w:tabs>
          <w:tab w:val="right" w:leader="dot" w:pos="9350"/>
        </w:tabs>
        <w:rPr>
          <w:rFonts w:eastAsiaTheme="minorEastAsia"/>
          <w:noProof/>
          <w:lang w:val="en-US"/>
        </w:rPr>
      </w:pPr>
      <w:r>
        <w:fldChar w:fldCharType="begin"/>
      </w:r>
      <w:r>
        <w:instrText xml:space="preserve"> TOC \h \z \c "Table" </w:instrText>
      </w:r>
      <w:r>
        <w:fldChar w:fldCharType="separate"/>
      </w:r>
      <w:hyperlink w:anchor="_Toc451882341" w:history="1">
        <w:r w:rsidRPr="00F60EF9">
          <w:rPr>
            <w:rStyle w:val="Hyperlink"/>
            <w:noProof/>
          </w:rPr>
          <w:t>Table 1 - Approximate nanosecond to depth penetration comparison</w:t>
        </w:r>
        <w:r>
          <w:rPr>
            <w:noProof/>
            <w:webHidden/>
          </w:rPr>
          <w:tab/>
        </w:r>
        <w:r>
          <w:rPr>
            <w:noProof/>
            <w:webHidden/>
          </w:rPr>
          <w:fldChar w:fldCharType="begin"/>
        </w:r>
        <w:r>
          <w:rPr>
            <w:noProof/>
            <w:webHidden/>
          </w:rPr>
          <w:instrText xml:space="preserve"> PAGEREF _Toc451882341 \h </w:instrText>
        </w:r>
        <w:r>
          <w:rPr>
            <w:noProof/>
            <w:webHidden/>
          </w:rPr>
        </w:r>
        <w:r>
          <w:rPr>
            <w:noProof/>
            <w:webHidden/>
          </w:rPr>
          <w:fldChar w:fldCharType="separate"/>
        </w:r>
        <w:r>
          <w:rPr>
            <w:noProof/>
            <w:webHidden/>
          </w:rPr>
          <w:t>16</w:t>
        </w:r>
        <w:r>
          <w:rPr>
            <w:noProof/>
            <w:webHidden/>
          </w:rPr>
          <w:fldChar w:fldCharType="end"/>
        </w:r>
      </w:hyperlink>
    </w:p>
    <w:p w14:paraId="1D98860B" w14:textId="77777777" w:rsidR="00BD18C2" w:rsidRDefault="00797456">
      <w:pPr>
        <w:pStyle w:val="TableofFigures"/>
        <w:tabs>
          <w:tab w:val="right" w:leader="dot" w:pos="9350"/>
        </w:tabs>
        <w:rPr>
          <w:rFonts w:eastAsiaTheme="minorEastAsia"/>
          <w:noProof/>
          <w:lang w:val="en-US"/>
        </w:rPr>
      </w:pPr>
      <w:hyperlink w:anchor="_Toc451882342" w:history="1">
        <w:r w:rsidR="00BD18C2" w:rsidRPr="00F60EF9">
          <w:rPr>
            <w:rStyle w:val="Hyperlink"/>
            <w:noProof/>
          </w:rPr>
          <w:t>Table 2 - Schedule of Major Milestones</w:t>
        </w:r>
        <w:r w:rsidR="00BD18C2">
          <w:rPr>
            <w:noProof/>
            <w:webHidden/>
          </w:rPr>
          <w:tab/>
        </w:r>
        <w:r w:rsidR="00BD18C2">
          <w:rPr>
            <w:noProof/>
            <w:webHidden/>
          </w:rPr>
          <w:fldChar w:fldCharType="begin"/>
        </w:r>
        <w:r w:rsidR="00BD18C2">
          <w:rPr>
            <w:noProof/>
            <w:webHidden/>
          </w:rPr>
          <w:instrText xml:space="preserve"> PAGEREF _Toc451882342 \h </w:instrText>
        </w:r>
        <w:r w:rsidR="00BD18C2">
          <w:rPr>
            <w:noProof/>
            <w:webHidden/>
          </w:rPr>
        </w:r>
        <w:r w:rsidR="00BD18C2">
          <w:rPr>
            <w:noProof/>
            <w:webHidden/>
          </w:rPr>
          <w:fldChar w:fldCharType="separate"/>
        </w:r>
        <w:r w:rsidR="00BD18C2">
          <w:rPr>
            <w:noProof/>
            <w:webHidden/>
          </w:rPr>
          <w:t>37</w:t>
        </w:r>
        <w:r w:rsidR="00BD18C2">
          <w:rPr>
            <w:noProof/>
            <w:webHidden/>
          </w:rPr>
          <w:fldChar w:fldCharType="end"/>
        </w:r>
      </w:hyperlink>
    </w:p>
    <w:p w14:paraId="7F5B0D9D" w14:textId="77777777" w:rsidR="00BD18C2" w:rsidRDefault="00797456">
      <w:pPr>
        <w:pStyle w:val="TableofFigures"/>
        <w:tabs>
          <w:tab w:val="right" w:leader="dot" w:pos="9350"/>
        </w:tabs>
        <w:rPr>
          <w:rFonts w:eastAsiaTheme="minorEastAsia"/>
          <w:noProof/>
          <w:lang w:val="en-US"/>
        </w:rPr>
      </w:pPr>
      <w:hyperlink w:anchor="_Toc451882343" w:history="1">
        <w:r w:rsidR="00BD18C2" w:rsidRPr="00F60EF9">
          <w:rPr>
            <w:rStyle w:val="Hyperlink"/>
            <w:noProof/>
          </w:rPr>
          <w:t>Table 3 - Major Project Tasks</w:t>
        </w:r>
        <w:r w:rsidR="00BD18C2">
          <w:rPr>
            <w:noProof/>
            <w:webHidden/>
          </w:rPr>
          <w:tab/>
        </w:r>
        <w:r w:rsidR="00BD18C2">
          <w:rPr>
            <w:noProof/>
            <w:webHidden/>
          </w:rPr>
          <w:fldChar w:fldCharType="begin"/>
        </w:r>
        <w:r w:rsidR="00BD18C2">
          <w:rPr>
            <w:noProof/>
            <w:webHidden/>
          </w:rPr>
          <w:instrText xml:space="preserve"> PAGEREF _Toc451882343 \h </w:instrText>
        </w:r>
        <w:r w:rsidR="00BD18C2">
          <w:rPr>
            <w:noProof/>
            <w:webHidden/>
          </w:rPr>
        </w:r>
        <w:r w:rsidR="00BD18C2">
          <w:rPr>
            <w:noProof/>
            <w:webHidden/>
          </w:rPr>
          <w:fldChar w:fldCharType="separate"/>
        </w:r>
        <w:r w:rsidR="00BD18C2">
          <w:rPr>
            <w:noProof/>
            <w:webHidden/>
          </w:rPr>
          <w:t>38</w:t>
        </w:r>
        <w:r w:rsidR="00BD18C2">
          <w:rPr>
            <w:noProof/>
            <w:webHidden/>
          </w:rPr>
          <w:fldChar w:fldCharType="end"/>
        </w:r>
      </w:hyperlink>
    </w:p>
    <w:p w14:paraId="63263406" w14:textId="77777777" w:rsidR="00BD18C2" w:rsidRDefault="00797456">
      <w:pPr>
        <w:pStyle w:val="TableofFigures"/>
        <w:tabs>
          <w:tab w:val="right" w:leader="dot" w:pos="9350"/>
        </w:tabs>
        <w:rPr>
          <w:rFonts w:eastAsiaTheme="minorEastAsia"/>
          <w:noProof/>
          <w:lang w:val="en-US"/>
        </w:rPr>
      </w:pPr>
      <w:hyperlink w:anchor="_Toc451882344" w:history="1">
        <w:r w:rsidR="00BD18C2" w:rsidRPr="00F60EF9">
          <w:rPr>
            <w:rStyle w:val="Hyperlink"/>
            <w:noProof/>
          </w:rPr>
          <w:t>Table 4 - Total Cost of Proposed GPR Survey</w:t>
        </w:r>
        <w:r w:rsidR="00BD18C2">
          <w:rPr>
            <w:noProof/>
            <w:webHidden/>
          </w:rPr>
          <w:tab/>
        </w:r>
        <w:r w:rsidR="00BD18C2">
          <w:rPr>
            <w:noProof/>
            <w:webHidden/>
          </w:rPr>
          <w:fldChar w:fldCharType="begin"/>
        </w:r>
        <w:r w:rsidR="00BD18C2">
          <w:rPr>
            <w:noProof/>
            <w:webHidden/>
          </w:rPr>
          <w:instrText xml:space="preserve"> PAGEREF _Toc451882344 \h </w:instrText>
        </w:r>
        <w:r w:rsidR="00BD18C2">
          <w:rPr>
            <w:noProof/>
            <w:webHidden/>
          </w:rPr>
        </w:r>
        <w:r w:rsidR="00BD18C2">
          <w:rPr>
            <w:noProof/>
            <w:webHidden/>
          </w:rPr>
          <w:fldChar w:fldCharType="separate"/>
        </w:r>
        <w:r w:rsidR="00BD18C2">
          <w:rPr>
            <w:noProof/>
            <w:webHidden/>
          </w:rPr>
          <w:t>40</w:t>
        </w:r>
        <w:r w:rsidR="00BD18C2">
          <w:rPr>
            <w:noProof/>
            <w:webHidden/>
          </w:rPr>
          <w:fldChar w:fldCharType="end"/>
        </w:r>
      </w:hyperlink>
    </w:p>
    <w:p w14:paraId="4BA6AAE9" w14:textId="77777777" w:rsidR="00BD18C2" w:rsidRDefault="00797456">
      <w:pPr>
        <w:pStyle w:val="TableofFigures"/>
        <w:tabs>
          <w:tab w:val="right" w:leader="dot" w:pos="9350"/>
        </w:tabs>
        <w:rPr>
          <w:rFonts w:eastAsiaTheme="minorEastAsia"/>
          <w:noProof/>
          <w:lang w:val="en-US"/>
        </w:rPr>
      </w:pPr>
      <w:hyperlink w:anchor="_Toc451882345" w:history="1">
        <w:r w:rsidR="00BD18C2" w:rsidRPr="00F60EF9">
          <w:rPr>
            <w:rStyle w:val="Hyperlink"/>
            <w:noProof/>
          </w:rPr>
          <w:t>Table 5 - Total Cost of the Project</w:t>
        </w:r>
        <w:r w:rsidR="00BD18C2">
          <w:rPr>
            <w:noProof/>
            <w:webHidden/>
          </w:rPr>
          <w:tab/>
        </w:r>
        <w:r w:rsidR="00BD18C2">
          <w:rPr>
            <w:noProof/>
            <w:webHidden/>
          </w:rPr>
          <w:fldChar w:fldCharType="begin"/>
        </w:r>
        <w:r w:rsidR="00BD18C2">
          <w:rPr>
            <w:noProof/>
            <w:webHidden/>
          </w:rPr>
          <w:instrText xml:space="preserve"> PAGEREF _Toc451882345 \h </w:instrText>
        </w:r>
        <w:r w:rsidR="00BD18C2">
          <w:rPr>
            <w:noProof/>
            <w:webHidden/>
          </w:rPr>
        </w:r>
        <w:r w:rsidR="00BD18C2">
          <w:rPr>
            <w:noProof/>
            <w:webHidden/>
          </w:rPr>
          <w:fldChar w:fldCharType="separate"/>
        </w:r>
        <w:r w:rsidR="00BD18C2">
          <w:rPr>
            <w:noProof/>
            <w:webHidden/>
          </w:rPr>
          <w:t>40</w:t>
        </w:r>
        <w:r w:rsidR="00BD18C2">
          <w:rPr>
            <w:noProof/>
            <w:webHidden/>
          </w:rPr>
          <w:fldChar w:fldCharType="end"/>
        </w:r>
      </w:hyperlink>
    </w:p>
    <w:p w14:paraId="7C480DA2" w14:textId="77777777" w:rsidR="00BD18C2" w:rsidRDefault="00BD18C2" w:rsidP="000B1672">
      <w:pPr>
        <w:tabs>
          <w:tab w:val="left" w:pos="2025"/>
        </w:tabs>
      </w:pPr>
      <w:r>
        <w:fldChar w:fldCharType="end"/>
      </w:r>
    </w:p>
    <w:p w14:paraId="733FE7ED" w14:textId="77777777" w:rsidR="00BD18C2" w:rsidRDefault="00BD18C2" w:rsidP="000B1672">
      <w:pPr>
        <w:tabs>
          <w:tab w:val="left" w:pos="2025"/>
        </w:tabs>
      </w:pPr>
    </w:p>
    <w:p w14:paraId="1385E0D1" w14:textId="77777777" w:rsidR="00C64806" w:rsidRDefault="00C64806" w:rsidP="000B1672">
      <w:pPr>
        <w:tabs>
          <w:tab w:val="left" w:pos="2025"/>
        </w:tabs>
      </w:pPr>
    </w:p>
    <w:p w14:paraId="33E65716" w14:textId="7A51B81B" w:rsidR="009555EA" w:rsidRDefault="009555EA" w:rsidP="000B1672">
      <w:pPr>
        <w:tabs>
          <w:tab w:val="left" w:pos="2025"/>
        </w:tabs>
        <w:sectPr w:rsidR="009555EA" w:rsidSect="00C751AD">
          <w:footerReference w:type="default" r:id="rId24"/>
          <w:footerReference w:type="first" r:id="rId25"/>
          <w:pgSz w:w="12240" w:h="15840"/>
          <w:pgMar w:top="990" w:right="1440" w:bottom="1530" w:left="1440" w:header="720" w:footer="720" w:gutter="0"/>
          <w:pgNumType w:fmt="lowerRoman"/>
          <w:cols w:space="720"/>
          <w:docGrid w:linePitch="360"/>
        </w:sectPr>
      </w:pPr>
    </w:p>
    <w:p w14:paraId="39E08745" w14:textId="29BA4A21" w:rsidR="005B29C1" w:rsidRPr="00F10C9E" w:rsidRDefault="005B29C1" w:rsidP="00F10C9E">
      <w:pPr>
        <w:pStyle w:val="Heading1"/>
      </w:pPr>
      <w:bookmarkStart w:id="2" w:name="_Toc451882272"/>
      <w:r w:rsidRPr="00F10C9E">
        <w:t>1.</w:t>
      </w:r>
      <w:r w:rsidR="003D09C2" w:rsidRPr="00F10C9E">
        <w:t>0</w:t>
      </w:r>
      <w:r w:rsidRPr="00F10C9E">
        <w:t xml:space="preserve"> Introduction</w:t>
      </w:r>
      <w:bookmarkEnd w:id="2"/>
    </w:p>
    <w:p w14:paraId="11F65513" w14:textId="77777777" w:rsidR="00D660BD" w:rsidRDefault="00D660BD" w:rsidP="00300272">
      <w:pPr>
        <w:jc w:val="both"/>
      </w:pPr>
      <w:r>
        <w:t>The Jordan Historical Museum, located in the Town of Lincoln, was established in 1953 and currently occupies a plot of land that once served as a location for a church (Booth, 2013).  The grounds house several structures including an administrative building, small school and the “Fry House”, which is a European style Mennonite home built by Jacob Fry in 1815.</w:t>
      </w:r>
    </w:p>
    <w:p w14:paraId="1EF28816" w14:textId="2A5B563F" w:rsidR="00D660BD" w:rsidRPr="009E1EEE" w:rsidRDefault="00D660BD" w:rsidP="00300272">
      <w:pPr>
        <w:jc w:val="both"/>
      </w:pPr>
      <w:r>
        <w:t xml:space="preserve">The project investigated by means of Ground Penetrating </w:t>
      </w:r>
      <w:r w:rsidR="00E70800">
        <w:t>R</w:t>
      </w:r>
      <w:r>
        <w:t>adar</w:t>
      </w:r>
      <w:r w:rsidR="00E70800">
        <w:t xml:space="preserve"> (GPR)</w:t>
      </w:r>
      <w:r>
        <w:t xml:space="preserve"> a</w:t>
      </w:r>
      <w:r w:rsidR="00C609F2">
        <w:t>nd Electrical R</w:t>
      </w:r>
      <w:r>
        <w:t>esistance survey, whether there were any potential unmarked internment</w:t>
      </w:r>
      <w:r w:rsidR="00812F69">
        <w:t>s</w:t>
      </w:r>
      <w:r>
        <w:t xml:space="preserve"> and map</w:t>
      </w:r>
      <w:r w:rsidR="00812F69">
        <w:t>ped</w:t>
      </w:r>
      <w:r>
        <w:t xml:space="preserve"> their location locations using Geographic Information Systems (GIS).</w:t>
      </w:r>
    </w:p>
    <w:p w14:paraId="3640F392" w14:textId="6ABA9087" w:rsidR="005B29C1" w:rsidRPr="008B079A" w:rsidRDefault="0074362F" w:rsidP="00F10C9E">
      <w:pPr>
        <w:pStyle w:val="Heading2"/>
      </w:pPr>
      <w:bookmarkStart w:id="3" w:name="_Toc451882273"/>
      <w:r>
        <w:t>1.1 Challenge/Problem Statement</w:t>
      </w:r>
      <w:bookmarkEnd w:id="3"/>
    </w:p>
    <w:p w14:paraId="01A77746" w14:textId="2F616270" w:rsidR="00D56344" w:rsidRDefault="00D660BD" w:rsidP="00300272">
      <w:pPr>
        <w:jc w:val="both"/>
      </w:pPr>
      <w:r w:rsidRPr="00D660BD">
        <w:t xml:space="preserve">The Jordan Historical Museum has the intention of redeveloping the museum site with the addition of </w:t>
      </w:r>
      <w:r w:rsidR="00812F69">
        <w:t xml:space="preserve">a building expansion/addition known as </w:t>
      </w:r>
      <w:r w:rsidRPr="00D660BD">
        <w:t>the Lincoln Heritage Gateway.  There has always been some level of uncertainty regarding the extent of the burials</w:t>
      </w:r>
      <w:r w:rsidR="00812F69">
        <w:t xml:space="preserve"> at the Museum grounds</w:t>
      </w:r>
      <w:r w:rsidRPr="00D660BD">
        <w:t xml:space="preserve">. </w:t>
      </w:r>
      <w:r w:rsidR="00812F69">
        <w:t xml:space="preserve"> </w:t>
      </w:r>
      <w:r w:rsidRPr="00D660BD">
        <w:t xml:space="preserve">No known burial records </w:t>
      </w:r>
      <w:r w:rsidR="00812F69">
        <w:t>for the</w:t>
      </w:r>
      <w:r w:rsidRPr="00D660BD">
        <w:t xml:space="preserve"> Mennonite church, now occupied by the Fry House exist.  That lack of knowledge raised concerns over the possibility of burials extending beyond what is </w:t>
      </w:r>
      <w:r w:rsidR="00E70800">
        <w:t>thought</w:t>
      </w:r>
      <w:r w:rsidR="00E70800" w:rsidRPr="00D660BD">
        <w:t xml:space="preserve"> </w:t>
      </w:r>
      <w:r w:rsidRPr="00D660BD">
        <w:t>to be the boundar</w:t>
      </w:r>
      <w:r w:rsidR="00E70800">
        <w:t>ies</w:t>
      </w:r>
      <w:r w:rsidRPr="00D660BD">
        <w:t xml:space="preserve"> of the Mennonite cemetery.</w:t>
      </w:r>
    </w:p>
    <w:p w14:paraId="7A76405E" w14:textId="4242E98A" w:rsidR="0074362F" w:rsidRPr="00D56344" w:rsidRDefault="00E868B2" w:rsidP="00F10C9E">
      <w:pPr>
        <w:pStyle w:val="Heading2"/>
      </w:pPr>
      <w:bookmarkStart w:id="4" w:name="_Toc451882274"/>
      <w:r>
        <w:t>1.2 Study Area Delineation</w:t>
      </w:r>
      <w:bookmarkEnd w:id="4"/>
    </w:p>
    <w:p w14:paraId="2901C19B" w14:textId="5EA53359" w:rsidR="007850C8" w:rsidRDefault="00E9615E" w:rsidP="00FA6F7D">
      <w:pPr>
        <w:jc w:val="both"/>
      </w:pPr>
      <w:r w:rsidRPr="00E9615E">
        <w:t xml:space="preserve">The survey area consisted of the museum grounds </w:t>
      </w:r>
      <w:r w:rsidR="00E70800">
        <w:t>around</w:t>
      </w:r>
      <w:r w:rsidR="00E70800" w:rsidRPr="00E9615E">
        <w:t xml:space="preserve"> </w:t>
      </w:r>
      <w:r w:rsidRPr="00E9615E">
        <w:t>an administrative building</w:t>
      </w:r>
      <w:r w:rsidR="00E70800">
        <w:t xml:space="preserve">, </w:t>
      </w:r>
      <w:r w:rsidRPr="00E9615E">
        <w:t>the “Fry House”</w:t>
      </w:r>
      <w:r w:rsidR="00E70800">
        <w:t>,</w:t>
      </w:r>
      <w:r w:rsidRPr="00E9615E">
        <w:t xml:space="preserve"> which was moved to its present location</w:t>
      </w:r>
      <w:r w:rsidR="00812F69">
        <w:t xml:space="preserve"> atop the former church building</w:t>
      </w:r>
      <w:r w:rsidR="00E70800">
        <w:t>,</w:t>
      </w:r>
      <w:r w:rsidRPr="00E9615E">
        <w:t xml:space="preserve"> as well as </w:t>
      </w:r>
      <w:r w:rsidR="00E70800">
        <w:t>a</w:t>
      </w:r>
      <w:r w:rsidR="00E70800" w:rsidRPr="00E9615E">
        <w:t xml:space="preserve"> </w:t>
      </w:r>
      <w:r w:rsidRPr="00E9615E">
        <w:t xml:space="preserve">pre-existing Mennonite cemetery.  Although known tombstones and grave markers </w:t>
      </w:r>
      <w:r w:rsidR="00812F69">
        <w:t>are</w:t>
      </w:r>
      <w:r w:rsidR="00812F69" w:rsidRPr="00E9615E">
        <w:t xml:space="preserve"> </w:t>
      </w:r>
      <w:r w:rsidRPr="00E9615E">
        <w:t xml:space="preserve">present on the cemetery grounds, the Town of Lincoln, Jordan Historical Museum and </w:t>
      </w:r>
      <w:r w:rsidR="00E70800">
        <w:t>Heritage</w:t>
      </w:r>
      <w:r w:rsidR="00E70800" w:rsidRPr="00E9615E">
        <w:t xml:space="preserve"> </w:t>
      </w:r>
      <w:r w:rsidRPr="00E9615E">
        <w:t>Committee members sought to conduct a survey of the premises to identify potential</w:t>
      </w:r>
      <w:r w:rsidR="00E70800">
        <w:t>ly unmarked</w:t>
      </w:r>
      <w:r w:rsidRPr="00E9615E">
        <w:t xml:space="preserve"> burial/internment locations.   The Ground Penetrating Radar (GPR) </w:t>
      </w:r>
      <w:r w:rsidR="00ED0C87">
        <w:t xml:space="preserve">survey </w:t>
      </w:r>
      <w:r w:rsidR="00300272">
        <w:t>was</w:t>
      </w:r>
      <w:r w:rsidRPr="00E9615E">
        <w:t xml:space="preserve"> conducted within the area of interest</w:t>
      </w:r>
      <w:r w:rsidR="00812F69">
        <w:t>, as</w:t>
      </w:r>
      <w:r w:rsidRPr="00E9615E">
        <w:t xml:space="preserve"> seen in </w:t>
      </w:r>
      <w:r>
        <w:fldChar w:fldCharType="begin"/>
      </w:r>
      <w:r>
        <w:instrText xml:space="preserve"> REF _Ref440475696 \h </w:instrText>
      </w:r>
      <w:r>
        <w:fldChar w:fldCharType="separate"/>
      </w:r>
      <w:r w:rsidR="00AB6D17" w:rsidRPr="003D09C2">
        <w:t xml:space="preserve">Figure </w:t>
      </w:r>
      <w:r w:rsidR="00AB6D17">
        <w:rPr>
          <w:noProof/>
        </w:rPr>
        <w:t>1</w:t>
      </w:r>
      <w:r>
        <w:fldChar w:fldCharType="end"/>
      </w:r>
      <w:r>
        <w:t xml:space="preserve"> </w:t>
      </w:r>
      <w:r w:rsidR="007850C8">
        <w:t xml:space="preserve">below </w:t>
      </w:r>
      <w:r w:rsidR="00812F69">
        <w:t xml:space="preserve">showing </w:t>
      </w:r>
      <w:r w:rsidR="007850C8">
        <w:t>the area of interest for t</w:t>
      </w:r>
      <w:r w:rsidR="004B32E5">
        <w:t>his project.</w:t>
      </w:r>
      <w:r w:rsidR="00300272">
        <w:t xml:space="preserve">  Additionally, an Electrical Resistance survey was added to cover the museum grounds with a high potential for interment locations</w:t>
      </w:r>
      <w:r w:rsidR="00ED0C87">
        <w:t>, as seen in</w:t>
      </w:r>
      <w:r w:rsidR="001D2270">
        <w:t xml:space="preserve"> </w:t>
      </w:r>
      <w:r w:rsidR="001D2270">
        <w:rPr>
          <w:highlight w:val="yellow"/>
        </w:rPr>
        <w:fldChar w:fldCharType="begin"/>
      </w:r>
      <w:r w:rsidR="001D2270">
        <w:instrText xml:space="preserve"> REF _Ref451949593 \h </w:instrText>
      </w:r>
      <w:r w:rsidR="001D2270">
        <w:rPr>
          <w:highlight w:val="yellow"/>
        </w:rPr>
      </w:r>
      <w:r w:rsidR="001D2270">
        <w:rPr>
          <w:highlight w:val="yellow"/>
        </w:rPr>
        <w:fldChar w:fldCharType="separate"/>
      </w:r>
      <w:r w:rsidR="001D2270">
        <w:t xml:space="preserve">Figure </w:t>
      </w:r>
      <w:r w:rsidR="001D2270">
        <w:rPr>
          <w:noProof/>
        </w:rPr>
        <w:t>2</w:t>
      </w:r>
      <w:r w:rsidR="001D2270">
        <w:rPr>
          <w:highlight w:val="yellow"/>
        </w:rPr>
        <w:fldChar w:fldCharType="end"/>
      </w:r>
      <w:r w:rsidR="00300272">
        <w:t xml:space="preserve">. </w:t>
      </w:r>
    </w:p>
    <w:p w14:paraId="3AA17908" w14:textId="16465A3D" w:rsidR="009E1EEE" w:rsidRDefault="007850C8" w:rsidP="0043269D">
      <w:pPr>
        <w:jc w:val="both"/>
      </w:pPr>
      <w:r>
        <w:br/>
      </w:r>
    </w:p>
    <w:p w14:paraId="5FACF4B5" w14:textId="14FA594E" w:rsidR="000E2591" w:rsidRDefault="000A61DD" w:rsidP="000E2591">
      <w:pPr>
        <w:keepNext/>
        <w:jc w:val="center"/>
      </w:pPr>
      <w:r w:rsidRPr="000A61DD">
        <w:rPr>
          <w:noProof/>
          <w:lang w:val="en-US"/>
        </w:rPr>
        <w:drawing>
          <wp:inline distT="0" distB="0" distL="0" distR="0" wp14:anchorId="0379CA57" wp14:editId="7F19E5FD">
            <wp:extent cx="5423992" cy="701928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gisc9309 - ThesisProjectDevelopment\JordanMuseum_Study_Area.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423992" cy="7019285"/>
                    </a:xfrm>
                    <a:prstGeom prst="rect">
                      <a:avLst/>
                    </a:prstGeom>
                    <a:noFill/>
                    <a:ln>
                      <a:noFill/>
                    </a:ln>
                  </pic:spPr>
                </pic:pic>
              </a:graphicData>
            </a:graphic>
          </wp:inline>
        </w:drawing>
      </w:r>
    </w:p>
    <w:p w14:paraId="4399F5DD" w14:textId="3CD59044" w:rsidR="00CB5D81" w:rsidRDefault="000E2591" w:rsidP="00E9615E">
      <w:pPr>
        <w:pStyle w:val="GPR-Caption"/>
      </w:pPr>
      <w:bookmarkStart w:id="5" w:name="_Ref440475696"/>
      <w:bookmarkStart w:id="6" w:name="_Toc451882102"/>
      <w:bookmarkStart w:id="7" w:name="_Toc451882310"/>
      <w:r w:rsidRPr="003D09C2">
        <w:t xml:space="preserve">Figure </w:t>
      </w:r>
      <w:r w:rsidR="00A71D6D" w:rsidRPr="003D09C2">
        <w:fldChar w:fldCharType="begin"/>
      </w:r>
      <w:r w:rsidR="00A71D6D" w:rsidRPr="003D09C2">
        <w:instrText xml:space="preserve"> SEQ Figure \* ARABIC </w:instrText>
      </w:r>
      <w:r w:rsidR="00A71D6D" w:rsidRPr="003D09C2">
        <w:fldChar w:fldCharType="separate"/>
      </w:r>
      <w:r w:rsidR="001D2270">
        <w:rPr>
          <w:noProof/>
        </w:rPr>
        <w:t>1</w:t>
      </w:r>
      <w:r w:rsidR="00A71D6D" w:rsidRPr="003D09C2">
        <w:rPr>
          <w:noProof/>
        </w:rPr>
        <w:fldChar w:fldCharType="end"/>
      </w:r>
      <w:bookmarkEnd w:id="5"/>
      <w:r w:rsidRPr="003D09C2">
        <w:t xml:space="preserve"> - Map of the Study Area</w:t>
      </w:r>
      <w:bookmarkEnd w:id="6"/>
      <w:bookmarkEnd w:id="7"/>
    </w:p>
    <w:p w14:paraId="60BAAF1D" w14:textId="77777777" w:rsidR="001D2270" w:rsidRDefault="001D2270" w:rsidP="001D2270">
      <w:pPr>
        <w:pStyle w:val="GPR-Caption"/>
        <w:keepNext/>
      </w:pPr>
      <w:r>
        <w:rPr>
          <w:noProof/>
          <w:lang w:val="en-US"/>
        </w:rPr>
        <w:drawing>
          <wp:inline distT="0" distB="0" distL="0" distR="0" wp14:anchorId="437057FB" wp14:editId="6CDF5B1D">
            <wp:extent cx="5486400" cy="710008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ordanMuseum_RM_SurveyOutline.jpg"/>
                    <pic:cNvPicPr/>
                  </pic:nvPicPr>
                  <pic:blipFill>
                    <a:blip r:embed="rId27">
                      <a:extLst>
                        <a:ext uri="{28A0092B-C50C-407E-A947-70E740481C1C}">
                          <a14:useLocalDpi xmlns:a14="http://schemas.microsoft.com/office/drawing/2010/main" val="0"/>
                        </a:ext>
                      </a:extLst>
                    </a:blip>
                    <a:stretch>
                      <a:fillRect/>
                    </a:stretch>
                  </pic:blipFill>
                  <pic:spPr>
                    <a:xfrm>
                      <a:off x="0" y="0"/>
                      <a:ext cx="5491388" cy="7106537"/>
                    </a:xfrm>
                    <a:prstGeom prst="rect">
                      <a:avLst/>
                    </a:prstGeom>
                  </pic:spPr>
                </pic:pic>
              </a:graphicData>
            </a:graphic>
          </wp:inline>
        </w:drawing>
      </w:r>
    </w:p>
    <w:p w14:paraId="520CEAF1" w14:textId="5128106B" w:rsidR="001D2270" w:rsidRPr="00505D93" w:rsidRDefault="001D2270" w:rsidP="001D2270">
      <w:pPr>
        <w:pStyle w:val="GPR-Caption"/>
      </w:pPr>
      <w:bookmarkStart w:id="8" w:name="_Ref451949593"/>
      <w:r>
        <w:t xml:space="preserve">Figure </w:t>
      </w:r>
      <w:r>
        <w:fldChar w:fldCharType="begin"/>
      </w:r>
      <w:r>
        <w:instrText xml:space="preserve"> SEQ Figure \* ARABIC </w:instrText>
      </w:r>
      <w:r>
        <w:fldChar w:fldCharType="separate"/>
      </w:r>
      <w:r>
        <w:rPr>
          <w:noProof/>
        </w:rPr>
        <w:t>2</w:t>
      </w:r>
      <w:r>
        <w:fldChar w:fldCharType="end"/>
      </w:r>
      <w:bookmarkEnd w:id="8"/>
      <w:r>
        <w:t xml:space="preserve"> - Jordan Historical Museum Resistivity Meter Survey Area</w:t>
      </w:r>
    </w:p>
    <w:p w14:paraId="0883BA88" w14:textId="1EC1ECAE" w:rsidR="008E24C0" w:rsidRPr="00E868B2" w:rsidRDefault="00E868B2" w:rsidP="00F10C9E">
      <w:pPr>
        <w:pStyle w:val="Heading2"/>
      </w:pPr>
      <w:bookmarkStart w:id="9" w:name="_Toc451882275"/>
      <w:r>
        <w:t>1</w:t>
      </w:r>
      <w:r w:rsidR="009F128C" w:rsidRPr="00E868B2">
        <w:t>.</w:t>
      </w:r>
      <w:r>
        <w:t>3</w:t>
      </w:r>
      <w:r w:rsidR="009F128C" w:rsidRPr="00E868B2">
        <w:t xml:space="preserve"> </w:t>
      </w:r>
      <w:r w:rsidRPr="00E868B2">
        <w:t xml:space="preserve">Project </w:t>
      </w:r>
      <w:r w:rsidR="008E24C0" w:rsidRPr="00E868B2">
        <w:t xml:space="preserve">Goal </w:t>
      </w:r>
      <w:r w:rsidR="00EB6A33">
        <w:t>&amp; Objectives</w:t>
      </w:r>
      <w:bookmarkEnd w:id="9"/>
    </w:p>
    <w:p w14:paraId="4FF54403" w14:textId="53466CA9" w:rsidR="00E9615E" w:rsidRDefault="00E9615E" w:rsidP="00ED0C87">
      <w:pPr>
        <w:jc w:val="both"/>
      </w:pPr>
      <w:bookmarkStart w:id="10" w:name="_Ref440904637"/>
      <w:bookmarkStart w:id="11" w:name="_Ref440904641"/>
      <w:bookmarkStart w:id="12" w:name="_Ref440904653"/>
      <w:r w:rsidRPr="00E9615E">
        <w:t xml:space="preserve">The </w:t>
      </w:r>
      <w:r w:rsidR="00812F69">
        <w:t xml:space="preserve">initial project </w:t>
      </w:r>
      <w:r w:rsidRPr="00E9615E">
        <w:t xml:space="preserve">goal was to conduct a </w:t>
      </w:r>
      <w:r w:rsidR="00136ABB">
        <w:t>G</w:t>
      </w:r>
      <w:r w:rsidRPr="00E9615E">
        <w:t xml:space="preserve">round </w:t>
      </w:r>
      <w:r w:rsidR="00136ABB">
        <w:t>P</w:t>
      </w:r>
      <w:r w:rsidRPr="00E9615E">
        <w:t xml:space="preserve">enetrating </w:t>
      </w:r>
      <w:r w:rsidR="00136ABB">
        <w:t>R</w:t>
      </w:r>
      <w:r w:rsidRPr="00E9615E">
        <w:t xml:space="preserve">adar (GPR) </w:t>
      </w:r>
      <w:r w:rsidR="00812F69" w:rsidRPr="00E9615E">
        <w:t>survey with the purpose of detecting possible human burial sites within the Jordan Historical Museum grounds and map points of interest using available Geographic Information Systems (GIS)</w:t>
      </w:r>
      <w:r w:rsidR="00812F69">
        <w:t xml:space="preserve">.  After equipment procurement was negotiated with Sustainable </w:t>
      </w:r>
      <w:r w:rsidR="000D22B5">
        <w:t>Archaeology</w:t>
      </w:r>
      <w:r w:rsidR="00812F69">
        <w:t xml:space="preserve"> and Western University, it became apparent that the project could be easily expanded to include an E</w:t>
      </w:r>
      <w:r w:rsidR="00812F69" w:rsidRPr="00E9615E">
        <w:t xml:space="preserve">lectrical </w:t>
      </w:r>
      <w:r w:rsidR="00812F69">
        <w:t>R</w:t>
      </w:r>
      <w:r w:rsidR="00812F69" w:rsidRPr="00E9615E">
        <w:t xml:space="preserve">esistance </w:t>
      </w:r>
      <w:r w:rsidR="00812F69">
        <w:t>survey with no impact upon the ‘real’ project budget (equipment rental)</w:t>
      </w:r>
      <w:r w:rsidR="000D22B5">
        <w:t xml:space="preserve">, but with a simple increase in time allotment.  Given the benefit of using a second non-intrusive sensing technology, it was decided to expand the project scope to include the use of the Resistivity Meter. </w:t>
      </w:r>
    </w:p>
    <w:p w14:paraId="5430BBE9" w14:textId="55B2BD0B" w:rsidR="00E9615E" w:rsidRDefault="00E868B2" w:rsidP="00E9615E">
      <w:pPr>
        <w:pStyle w:val="Heading3"/>
      </w:pPr>
      <w:bookmarkStart w:id="13" w:name="_Toc451882276"/>
      <w:r w:rsidRPr="00E868B2">
        <w:t>1.3</w:t>
      </w:r>
      <w:r w:rsidR="0043269D" w:rsidRPr="00E868B2">
        <w:t>.1</w:t>
      </w:r>
      <w:r w:rsidR="0042115D" w:rsidRPr="00E868B2">
        <w:t xml:space="preserve"> </w:t>
      </w:r>
      <w:r w:rsidR="001D1385" w:rsidRPr="00E868B2">
        <w:t xml:space="preserve">Using </w:t>
      </w:r>
      <w:r w:rsidR="0043269D" w:rsidRPr="00E868B2">
        <w:t>GPR</w:t>
      </w:r>
      <w:r w:rsidR="001D1385" w:rsidRPr="00E868B2">
        <w:t xml:space="preserve"> to detect internments</w:t>
      </w:r>
      <w:bookmarkEnd w:id="13"/>
      <w:r w:rsidR="001D1385" w:rsidRPr="00E868B2">
        <w:t xml:space="preserve"> </w:t>
      </w:r>
      <w:bookmarkStart w:id="14" w:name="_Ref440904657"/>
      <w:bookmarkEnd w:id="10"/>
      <w:bookmarkEnd w:id="11"/>
      <w:bookmarkEnd w:id="12"/>
    </w:p>
    <w:p w14:paraId="1A79828B" w14:textId="6D6BE955" w:rsidR="00E9615E" w:rsidRPr="00E9615E" w:rsidRDefault="00E9615E" w:rsidP="00ED0C87">
      <w:pPr>
        <w:jc w:val="both"/>
      </w:pPr>
      <w:r w:rsidRPr="00E9615E">
        <w:t xml:space="preserve">The use of the GPR enabled the project team to determine potential burial locations in the spring, after the snow melted, as operating in snowy and icy grounds was not feasible.  </w:t>
      </w:r>
    </w:p>
    <w:p w14:paraId="440F2050" w14:textId="6AB42C53" w:rsidR="001D1385" w:rsidRPr="008B079A" w:rsidRDefault="00D963CE" w:rsidP="00F10C9E">
      <w:pPr>
        <w:pStyle w:val="Heading3"/>
      </w:pPr>
      <w:bookmarkStart w:id="15" w:name="_Toc451882277"/>
      <w:r>
        <w:t>1.3</w:t>
      </w:r>
      <w:r w:rsidR="0043269D" w:rsidRPr="008B079A">
        <w:t xml:space="preserve">.2 </w:t>
      </w:r>
      <w:r w:rsidR="00981579">
        <w:t>Mapping</w:t>
      </w:r>
      <w:r w:rsidR="001D1385" w:rsidRPr="008B079A">
        <w:t xml:space="preserve"> potential internment locations</w:t>
      </w:r>
      <w:bookmarkEnd w:id="14"/>
      <w:r w:rsidR="00981579">
        <w:t xml:space="preserve"> with GIS</w:t>
      </w:r>
      <w:bookmarkEnd w:id="15"/>
    </w:p>
    <w:p w14:paraId="675A55F6" w14:textId="7812B8E7" w:rsidR="00E9615E" w:rsidRPr="00E9615E" w:rsidRDefault="00E9615E" w:rsidP="00ED0C87">
      <w:pPr>
        <w:jc w:val="both"/>
      </w:pPr>
      <w:r w:rsidRPr="00E9615E">
        <w:t xml:space="preserve">Potential burial locations were determined through the GPR survey, combined with a Total Station used to capture the </w:t>
      </w:r>
      <w:r w:rsidR="000D22B5">
        <w:t xml:space="preserve">accurate </w:t>
      </w:r>
      <w:r w:rsidRPr="00E9615E">
        <w:t>locations of these sites.  Map layouts were ultimately created using the GPR survey and Total Station results to reveal all potential burial locations.</w:t>
      </w:r>
    </w:p>
    <w:p w14:paraId="519FB8FE" w14:textId="021D1435" w:rsidR="00DD4198" w:rsidRPr="008B079A" w:rsidRDefault="00D963CE" w:rsidP="00F10C9E">
      <w:pPr>
        <w:pStyle w:val="Heading3"/>
      </w:pPr>
      <w:bookmarkStart w:id="16" w:name="_Toc451882278"/>
      <w:r>
        <w:t>1.3</w:t>
      </w:r>
      <w:r w:rsidR="00DD4198">
        <w:t>.3</w:t>
      </w:r>
      <w:r w:rsidR="00DD4198" w:rsidRPr="008B079A">
        <w:t xml:space="preserve"> Using </w:t>
      </w:r>
      <w:r w:rsidR="00DD4198">
        <w:t>a Resistivity Meter to aid with the GPR survey</w:t>
      </w:r>
      <w:bookmarkEnd w:id="16"/>
    </w:p>
    <w:p w14:paraId="320DE67A" w14:textId="59A916BE" w:rsidR="00AD72E3" w:rsidRDefault="00E9615E" w:rsidP="00ED0C87">
      <w:pPr>
        <w:jc w:val="both"/>
      </w:pPr>
      <w:r w:rsidRPr="00E9615E">
        <w:t xml:space="preserve">Given the uncertainty of internments and their locations due to the age of the cemetery grounds, </w:t>
      </w:r>
      <w:r w:rsidR="000D22B5">
        <w:t xml:space="preserve">as noted above, the project scope was expanded to include the use of </w:t>
      </w:r>
      <w:r w:rsidRPr="00E9615E">
        <w:t xml:space="preserve">a Resistivity Meter was in conjunction with the GPR to help verify and detect possible burials.  </w:t>
      </w:r>
    </w:p>
    <w:p w14:paraId="13EC9B3E" w14:textId="77777777" w:rsidR="00E9615E" w:rsidRDefault="00E9615E" w:rsidP="00AD72E3"/>
    <w:p w14:paraId="1BA8E184" w14:textId="041E6D74" w:rsidR="00F10C9E" w:rsidRPr="00F10C9E" w:rsidRDefault="00F10C9E" w:rsidP="00F10C9E">
      <w:pPr>
        <w:pStyle w:val="Heading1"/>
      </w:pPr>
      <w:bookmarkStart w:id="17" w:name="_Toc451882279"/>
      <w:bookmarkStart w:id="18" w:name="_Ref446076943"/>
      <w:r w:rsidRPr="00F10C9E">
        <w:t>2.0 Background</w:t>
      </w:r>
      <w:bookmarkEnd w:id="17"/>
    </w:p>
    <w:bookmarkStart w:id="19" w:name="_Toc451882280"/>
    <w:p w14:paraId="0ECB2F7F" w14:textId="1E59B849" w:rsidR="00D963CE" w:rsidRDefault="002D7070" w:rsidP="00F10C9E">
      <w:pPr>
        <w:pStyle w:val="Heading2"/>
      </w:pPr>
      <w:r>
        <w:rPr>
          <w:noProof/>
          <w:lang w:val="en-US"/>
        </w:rPr>
        <mc:AlternateContent>
          <mc:Choice Requires="wps">
            <w:drawing>
              <wp:anchor distT="0" distB="0" distL="114300" distR="114300" simplePos="0" relativeHeight="251681792" behindDoc="0" locked="0" layoutInCell="1" allowOverlap="1" wp14:anchorId="09C17DA2" wp14:editId="10400C89">
                <wp:simplePos x="0" y="0"/>
                <wp:positionH relativeFrom="margin">
                  <wp:posOffset>19050</wp:posOffset>
                </wp:positionH>
                <wp:positionV relativeFrom="paragraph">
                  <wp:posOffset>5080</wp:posOffset>
                </wp:positionV>
                <wp:extent cx="5915025" cy="0"/>
                <wp:effectExtent l="0" t="0" r="28575" b="19050"/>
                <wp:wrapNone/>
                <wp:docPr id="53" name="Straight Connector 53"/>
                <wp:cNvGraphicFramePr/>
                <a:graphic xmlns:a="http://schemas.openxmlformats.org/drawingml/2006/main">
                  <a:graphicData uri="http://schemas.microsoft.com/office/word/2010/wordprocessingShape">
                    <wps:wsp>
                      <wps:cNvCnPr/>
                      <wps:spPr>
                        <a:xfrm>
                          <a:off x="0" y="0"/>
                          <a:ext cx="5915025" cy="0"/>
                        </a:xfrm>
                        <a:prstGeom prst="line">
                          <a:avLst/>
                        </a:prstGeom>
                        <a:ln>
                          <a:solidFill>
                            <a:srgbClr val="0057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09A69AFF" id="Straight Connector 53" o:spid="_x0000_s1026" style="position:absolute;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4pt" to="467.2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" strokecolor="#005700">
                <w10:wrap anchorx="margin"/>
              </v:line>
            </w:pict>
          </mc:Fallback>
        </mc:AlternateContent>
      </w:r>
      <w:r w:rsidR="00D963CE">
        <w:t>2.1 Museum History</w:t>
      </w:r>
      <w:bookmarkEnd w:id="19"/>
      <w:r w:rsidR="00D963CE">
        <w:t xml:space="preserve"> </w:t>
      </w:r>
    </w:p>
    <w:p w14:paraId="6DAF2AE2" w14:textId="46DA5EE0" w:rsidR="00E9615E" w:rsidRDefault="00E9615E" w:rsidP="00E9615E">
      <w:pPr>
        <w:jc w:val="both"/>
      </w:pPr>
      <w:r>
        <w:t>The Jordan Historical Museum is located in the town of Lincoln, overlooking the Twenty-Mile Creek Valley. It was established in 1953 and began as a collaborative effort between Jordan Wines, previously called Danforth Wines Ltd</w:t>
      </w:r>
      <w:r w:rsidR="00B8776C">
        <w:t>.</w:t>
      </w:r>
      <w:r>
        <w:t xml:space="preserve">, and the residents of Jordan Village, </w:t>
      </w:r>
      <w:r w:rsidR="00B8776C">
        <w:t xml:space="preserve">some of </w:t>
      </w:r>
      <w:r>
        <w:t>who</w:t>
      </w:r>
      <w:r w:rsidR="00B8776C">
        <w:t>m</w:t>
      </w:r>
      <w:r>
        <w:t xml:space="preserve"> </w:t>
      </w:r>
      <w:r w:rsidR="00B8776C">
        <w:t xml:space="preserve">are </w:t>
      </w:r>
      <w:r w:rsidRPr="00DC5651">
        <w:t>descendants</w:t>
      </w:r>
      <w:r>
        <w:t xml:space="preserve"> of </w:t>
      </w:r>
      <w:r w:rsidR="00B8776C">
        <w:t xml:space="preserve">the </w:t>
      </w:r>
      <w:r>
        <w:t xml:space="preserve">Pennsylvania German Mennonites. </w:t>
      </w:r>
      <w:sdt>
        <w:sdtPr>
          <w:id w:val="568616810"/>
          <w:citation/>
        </w:sdtPr>
        <w:sdtEndPr/>
        <w:sdtContent>
          <w:r>
            <w:fldChar w:fldCharType="begin"/>
          </w:r>
          <w:r>
            <w:rPr>
              <w:lang w:val="en-US"/>
            </w:rPr>
            <w:instrText xml:space="preserve"> CITATION Hel13 \l 1033 </w:instrText>
          </w:r>
          <w:r>
            <w:fldChar w:fldCharType="separate"/>
          </w:r>
          <w:r w:rsidRPr="00DF3A46">
            <w:rPr>
              <w:noProof/>
              <w:lang w:val="en-US"/>
            </w:rPr>
            <w:t>(Booth, 2013)</w:t>
          </w:r>
          <w:r>
            <w:fldChar w:fldCharType="end"/>
          </w:r>
        </w:sdtContent>
      </w:sdt>
    </w:p>
    <w:p w14:paraId="740D131D" w14:textId="61B824E0" w:rsidR="00E9615E" w:rsidRDefault="00E9615E" w:rsidP="00E9615E">
      <w:pPr>
        <w:jc w:val="both"/>
      </w:pPr>
      <w:r>
        <w:t xml:space="preserve">The Mennonites began arriving in Canada around 1776. </w:t>
      </w:r>
      <w:r w:rsidR="00B8776C">
        <w:t xml:space="preserve"> </w:t>
      </w:r>
      <w:r>
        <w:t>They are a religious group established in Germany in the 16</w:t>
      </w:r>
      <w:r>
        <w:rPr>
          <w:vertAlign w:val="superscript"/>
        </w:rPr>
        <w:t>th</w:t>
      </w:r>
      <w:r>
        <w:t xml:space="preserve"> century, when some Christians separated from the Roman Catholic Church because they viewed certain principles differently and had different beliefs.  Their main issue was that they believed that infants should not be baptized and that baptism should be a mature, voluntary choice; hence their movement was termed Anabaptists.  </w:t>
      </w:r>
      <w:sdt>
        <w:sdtPr>
          <w:id w:val="-102493960"/>
          <w:citation/>
        </w:sdtPr>
        <w:sdtEndPr/>
        <w:sdtContent>
          <w:r>
            <w:fldChar w:fldCharType="begin"/>
          </w:r>
          <w:r w:rsidR="00981579">
            <w:rPr>
              <w:lang w:val="en-US"/>
            </w:rPr>
            <w:instrText xml:space="preserve">CITATION LEO15 \l 1033 </w:instrText>
          </w:r>
          <w:r>
            <w:fldChar w:fldCharType="separate"/>
          </w:r>
          <w:r w:rsidR="00981579" w:rsidRPr="00981579">
            <w:rPr>
              <w:noProof/>
              <w:lang w:val="en-US"/>
            </w:rPr>
            <w:t>(Driedger &amp; Epp, 2015)</w:t>
          </w:r>
          <w:r>
            <w:fldChar w:fldCharType="end"/>
          </w:r>
        </w:sdtContent>
      </w:sdt>
    </w:p>
    <w:p w14:paraId="34A338D8" w14:textId="1580F640" w:rsidR="00E9615E" w:rsidRDefault="00E9615E" w:rsidP="00E9615E">
      <w:pPr>
        <w:jc w:val="both"/>
      </w:pPr>
      <w:r>
        <w:t xml:space="preserve">Jacob Fry moved from Pennsylvania to Canada around 1800, first settling in Grimsby. </w:t>
      </w:r>
      <w:r w:rsidR="00504753">
        <w:t xml:space="preserve"> </w:t>
      </w:r>
      <w:r>
        <w:t xml:space="preserve">He later moved to be closer to other Mennonite families who had settled in Vineland, a community within the Town of Lincoln.  The Fry House was built in 1815.  Jacob Fry and his family lived in this house until 1895 when a new brick home was built for the family a few yards away.  </w:t>
      </w:r>
      <w:sdt>
        <w:sdtPr>
          <w:id w:val="-1572724075"/>
          <w:citation/>
        </w:sdtPr>
        <w:sdtEndPr/>
        <w:sdtContent>
          <w:r>
            <w:fldChar w:fldCharType="begin"/>
          </w:r>
          <w:r>
            <w:rPr>
              <w:lang w:val="en-US"/>
            </w:rPr>
            <w:instrText xml:space="preserve"> CITATION Hel13 \l 1033 </w:instrText>
          </w:r>
          <w:r>
            <w:fldChar w:fldCharType="separate"/>
          </w:r>
          <w:r w:rsidRPr="00DF3A46">
            <w:rPr>
              <w:noProof/>
              <w:lang w:val="en-US"/>
            </w:rPr>
            <w:t>(Booth, 2013)</w:t>
          </w:r>
          <w:r>
            <w:fldChar w:fldCharType="end"/>
          </w:r>
        </w:sdtContent>
      </w:sdt>
      <w:r>
        <w:t xml:space="preserve">  </w:t>
      </w:r>
      <w:r>
        <w:fldChar w:fldCharType="begin"/>
      </w:r>
      <w:r>
        <w:instrText xml:space="preserve"> REF _Ref440474742 \h </w:instrText>
      </w:r>
      <w:r>
        <w:fldChar w:fldCharType="separate"/>
      </w:r>
      <w:r w:rsidR="00B94818" w:rsidRPr="00E9615E">
        <w:t xml:space="preserve">Figure </w:t>
      </w:r>
      <w:r w:rsidR="00B94818">
        <w:rPr>
          <w:noProof/>
        </w:rPr>
        <w:t>3</w:t>
      </w:r>
      <w:r>
        <w:fldChar w:fldCharType="end"/>
      </w:r>
      <w:r w:rsidRPr="009F2162">
        <w:t xml:space="preserve"> below </w:t>
      </w:r>
      <w:r>
        <w:t>depicts the Fry House in its current location:</w:t>
      </w:r>
    </w:p>
    <w:p w14:paraId="08607A0E" w14:textId="77777777" w:rsidR="00D963CE" w:rsidRPr="0074362F" w:rsidRDefault="00D963CE" w:rsidP="00D963CE">
      <w:pPr>
        <w:keepNext/>
        <w:ind w:left="-1080" w:right="-990"/>
        <w:jc w:val="center"/>
        <w:rPr>
          <w:highlight w:val="yellow"/>
        </w:rPr>
      </w:pPr>
      <w:r w:rsidRPr="00981579">
        <w:rPr>
          <w:noProof/>
          <w:lang w:val="en-US"/>
        </w:rPr>
        <w:drawing>
          <wp:inline distT="0" distB="0" distL="0" distR="0" wp14:anchorId="6019483D" wp14:editId="44F5282C">
            <wp:extent cx="5950849" cy="3237865"/>
            <wp:effectExtent l="19050" t="19050" r="12065" b="19685"/>
            <wp:docPr id="23" name="Content Placeholder 9" descr="20151022_094818.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descr="20151022_094818.jpg"/>
                    <pic:cNvPicPr>
                      <a:picLocks noGrp="1" noChangeAspect="1"/>
                    </pic:cNvPicPr>
                  </pic:nvPicPr>
                  <pic:blipFill>
                    <a:blip r:embed="rId28" cstate="print">
                      <a:extLst>
                        <a:ext uri="{28A0092B-C50C-407E-A947-70E740481C1C}">
                          <a14:useLocalDpi xmlns:a14="http://schemas.microsoft.com/office/drawing/2010/main"/>
                        </a:ext>
                      </a:extLst>
                    </a:blip>
                    <a:stretch>
                      <a:fillRect/>
                    </a:stretch>
                  </pic:blipFill>
                  <pic:spPr>
                    <a:xfrm>
                      <a:off x="0" y="0"/>
                      <a:ext cx="6049677" cy="3291638"/>
                    </a:xfrm>
                    <a:prstGeom prst="rect">
                      <a:avLst/>
                    </a:prstGeom>
                    <a:ln>
                      <a:solidFill>
                        <a:schemeClr val="tx1"/>
                      </a:solidFill>
                    </a:ln>
                  </pic:spPr>
                </pic:pic>
              </a:graphicData>
            </a:graphic>
          </wp:inline>
        </w:drawing>
      </w:r>
    </w:p>
    <w:p w14:paraId="78373111" w14:textId="77777777" w:rsidR="00D963CE" w:rsidRPr="00E9615E" w:rsidRDefault="00D963CE" w:rsidP="00E9615E">
      <w:pPr>
        <w:pStyle w:val="GPR-Caption"/>
      </w:pPr>
      <w:bookmarkStart w:id="20" w:name="_Ref440474742"/>
      <w:bookmarkStart w:id="21" w:name="_Toc451882103"/>
      <w:bookmarkStart w:id="22" w:name="_Toc451882311"/>
      <w:r w:rsidRPr="00E9615E">
        <w:t xml:space="preserve">Figure </w:t>
      </w:r>
      <w:r w:rsidRPr="00E9615E">
        <w:fldChar w:fldCharType="begin"/>
      </w:r>
      <w:r w:rsidRPr="00E9615E">
        <w:instrText xml:space="preserve"> SEQ Figure \* ARABIC </w:instrText>
      </w:r>
      <w:r w:rsidRPr="00E9615E">
        <w:fldChar w:fldCharType="separate"/>
      </w:r>
      <w:r w:rsidR="001D2270">
        <w:rPr>
          <w:noProof/>
        </w:rPr>
        <w:t>3</w:t>
      </w:r>
      <w:r w:rsidRPr="00E9615E">
        <w:rPr>
          <w:noProof/>
        </w:rPr>
        <w:fldChar w:fldCharType="end"/>
      </w:r>
      <w:bookmarkEnd w:id="20"/>
      <w:r w:rsidRPr="00E9615E">
        <w:t xml:space="preserve"> - The Fry House in its Current Location (Source: Jonathan Jn. Baptiste)</w:t>
      </w:r>
      <w:bookmarkEnd w:id="21"/>
      <w:bookmarkEnd w:id="22"/>
      <w:r w:rsidRPr="00E9615E">
        <w:t xml:space="preserve"> </w:t>
      </w:r>
    </w:p>
    <w:p w14:paraId="78624C0A" w14:textId="7FD1DAB5" w:rsidR="00D963CE" w:rsidRPr="00E9615E" w:rsidRDefault="00D963CE" w:rsidP="00D963CE">
      <w:pPr>
        <w:jc w:val="both"/>
      </w:pPr>
      <w:r w:rsidRPr="00E9615E">
        <w:t xml:space="preserve">The museum grounds </w:t>
      </w:r>
      <w:r w:rsidR="00504753">
        <w:t>are</w:t>
      </w:r>
      <w:r w:rsidR="00C46817" w:rsidRPr="00E9615E">
        <w:t xml:space="preserve"> </w:t>
      </w:r>
      <w:r w:rsidRPr="00E9615E">
        <w:t xml:space="preserve">believed to contain a Mennonite Cemetery, which was once associated with a Mennonite Church which was destroyed by a fire. </w:t>
      </w:r>
      <w:r w:rsidR="00504753">
        <w:t xml:space="preserve"> </w:t>
      </w:r>
      <w:r w:rsidRPr="00E9615E">
        <w:t xml:space="preserve">The old Fry House was moved from its original location and restored on the grounds where the Mennonite church once sat in the 1950s </w:t>
      </w:r>
      <w:sdt>
        <w:sdtPr>
          <w:id w:val="743370124"/>
          <w:citation/>
        </w:sdtPr>
        <w:sdtEndPr/>
        <w:sdtContent>
          <w:r w:rsidRPr="00E9615E">
            <w:fldChar w:fldCharType="begin"/>
          </w:r>
          <w:r w:rsidRPr="00E9615E">
            <w:rPr>
              <w:lang w:val="en-US"/>
            </w:rPr>
            <w:instrText xml:space="preserve">CITATION Tow15 \l 1033 </w:instrText>
          </w:r>
          <w:r w:rsidRPr="00E9615E">
            <w:fldChar w:fldCharType="separate"/>
          </w:r>
          <w:r w:rsidRPr="00E9615E">
            <w:rPr>
              <w:noProof/>
              <w:lang w:val="en-US"/>
            </w:rPr>
            <w:t>(Town of Lincoln, 2015)</w:t>
          </w:r>
          <w:r w:rsidRPr="00E9615E">
            <w:fldChar w:fldCharType="end"/>
          </w:r>
        </w:sdtContent>
      </w:sdt>
      <w:r w:rsidRPr="00E9615E">
        <w:t>.</w:t>
      </w:r>
    </w:p>
    <w:p w14:paraId="6E0C0701" w14:textId="6973C870" w:rsidR="00D963CE" w:rsidRPr="00E9615E" w:rsidRDefault="00D963CE" w:rsidP="00D963CE">
      <w:pPr>
        <w:jc w:val="both"/>
      </w:pPr>
      <w:r w:rsidRPr="00E9615E">
        <w:t xml:space="preserve">The grounds of the Jordan Historical Museum are also home </w:t>
      </w:r>
      <w:r w:rsidR="00504753">
        <w:t>to</w:t>
      </w:r>
      <w:r w:rsidR="00504753" w:rsidRPr="00E9615E">
        <w:t xml:space="preserve"> </w:t>
      </w:r>
      <w:r w:rsidRPr="00E9615E">
        <w:t xml:space="preserve">other structures that tell a tale of the Mennonites and their lifestyle.  The school house was built in 1895. </w:t>
      </w:r>
      <w:r w:rsidR="00504753">
        <w:t xml:space="preserve"> </w:t>
      </w:r>
      <w:r w:rsidRPr="00E9615E">
        <w:t xml:space="preserve">It was used for 89 years until a </w:t>
      </w:r>
      <w:r w:rsidR="00504753">
        <w:t>more modern</w:t>
      </w:r>
      <w:r w:rsidR="00504753" w:rsidRPr="00E9615E">
        <w:t xml:space="preserve"> </w:t>
      </w:r>
      <w:r w:rsidRPr="00E9615E">
        <w:t xml:space="preserve">school </w:t>
      </w:r>
      <w:r w:rsidR="00504753">
        <w:t>could be</w:t>
      </w:r>
      <w:r w:rsidR="00504753" w:rsidRPr="00E9615E">
        <w:t xml:space="preserve"> </w:t>
      </w:r>
      <w:r w:rsidRPr="00E9615E">
        <w:t>constructed. The old school was restored in 1997, and is currently used as part of the museum’s tours, which allows visitors to experience what it was like to be in school in the 19</w:t>
      </w:r>
      <w:r w:rsidRPr="00E9615E">
        <w:rPr>
          <w:vertAlign w:val="superscript"/>
        </w:rPr>
        <w:t>th</w:t>
      </w:r>
      <w:r w:rsidRPr="00E9615E">
        <w:t xml:space="preserve"> century.  </w:t>
      </w:r>
    </w:p>
    <w:p w14:paraId="5E759671" w14:textId="2CBA6285" w:rsidR="00D963CE" w:rsidRDefault="00D963CE" w:rsidP="00D963CE">
      <w:pPr>
        <w:jc w:val="both"/>
      </w:pPr>
      <w:r w:rsidRPr="00E9615E">
        <w:t xml:space="preserve">The Administrative Building or Heritage House is used to showcase all aspects of the town’s history, including traditional Pennsylvania German folk art. </w:t>
      </w:r>
      <w:r w:rsidR="00504753">
        <w:t xml:space="preserve"> </w:t>
      </w:r>
      <w:r w:rsidRPr="00E9615E">
        <w:t>It also houses a research library open to the public. However, in order to access archived material, an appointment needs to be made through the museum staff</w:t>
      </w:r>
      <w:sdt>
        <w:sdtPr>
          <w:id w:val="1056503081"/>
          <w:citation/>
        </w:sdtPr>
        <w:sdtEndPr/>
        <w:sdtContent>
          <w:r w:rsidRPr="00E9615E">
            <w:fldChar w:fldCharType="begin"/>
          </w:r>
          <w:r w:rsidRPr="00E9615E">
            <w:rPr>
              <w:lang w:val="en-US"/>
            </w:rPr>
            <w:instrText xml:space="preserve">CITATION Tow15 \l 1033 </w:instrText>
          </w:r>
          <w:r w:rsidRPr="00E9615E">
            <w:fldChar w:fldCharType="separate"/>
          </w:r>
          <w:r w:rsidRPr="00E9615E">
            <w:rPr>
              <w:noProof/>
              <w:lang w:val="en-US"/>
            </w:rPr>
            <w:t xml:space="preserve"> (Town of Lincoln, 2015)</w:t>
          </w:r>
          <w:r w:rsidRPr="00E9615E">
            <w:fldChar w:fldCharType="end"/>
          </w:r>
        </w:sdtContent>
      </w:sdt>
      <w:r w:rsidRPr="00E9615E">
        <w:t>,</w:t>
      </w:r>
      <w:sdt>
        <w:sdtPr>
          <w:id w:val="-1356497620"/>
          <w:citation/>
        </w:sdtPr>
        <w:sdtEndPr/>
        <w:sdtContent>
          <w:r w:rsidRPr="00E9615E">
            <w:fldChar w:fldCharType="begin"/>
          </w:r>
          <w:r w:rsidRPr="00E9615E">
            <w:rPr>
              <w:lang w:val="en-US"/>
            </w:rPr>
            <w:instrText xml:space="preserve">CITATION Jor15 \l 1033 </w:instrText>
          </w:r>
          <w:r w:rsidRPr="00E9615E">
            <w:fldChar w:fldCharType="separate"/>
          </w:r>
          <w:r w:rsidRPr="00E9615E">
            <w:rPr>
              <w:noProof/>
              <w:lang w:val="en-US"/>
            </w:rPr>
            <w:t xml:space="preserve"> (Ontario Museum Association, 2015)</w:t>
          </w:r>
          <w:r w:rsidRPr="00E9615E">
            <w:fldChar w:fldCharType="end"/>
          </w:r>
        </w:sdtContent>
      </w:sdt>
      <w:r w:rsidRPr="00E9615E">
        <w:t>.</w:t>
      </w:r>
    </w:p>
    <w:p w14:paraId="23E9CAF1" w14:textId="77777777" w:rsidR="00D963CE" w:rsidRDefault="00D963CE" w:rsidP="00D963CE"/>
    <w:p w14:paraId="311CC6A6" w14:textId="5912F603" w:rsidR="00D963CE" w:rsidRPr="00AA4637" w:rsidRDefault="00D963CE" w:rsidP="00F10C9E">
      <w:pPr>
        <w:pStyle w:val="Heading2"/>
      </w:pPr>
      <w:bookmarkStart w:id="23" w:name="_Ref451250191"/>
      <w:bookmarkStart w:id="24" w:name="_Ref451250200"/>
      <w:bookmarkStart w:id="25" w:name="_Toc451882281"/>
      <w:r>
        <w:t>2</w:t>
      </w:r>
      <w:r w:rsidRPr="00AA4637">
        <w:t>.</w:t>
      </w:r>
      <w:r>
        <w:t>2</w:t>
      </w:r>
      <w:r w:rsidRPr="00AA4637">
        <w:t xml:space="preserve"> Literature Review</w:t>
      </w:r>
      <w:bookmarkEnd w:id="18"/>
      <w:bookmarkEnd w:id="23"/>
      <w:bookmarkEnd w:id="24"/>
      <w:bookmarkEnd w:id="25"/>
    </w:p>
    <w:p w14:paraId="4EE62792" w14:textId="3609BDAD" w:rsidR="008B4B33" w:rsidRPr="00A51C7F" w:rsidRDefault="008B4B33" w:rsidP="008B4B33">
      <w:pPr>
        <w:jc w:val="both"/>
      </w:pPr>
      <w:r w:rsidRPr="00A51C7F">
        <w:t xml:space="preserve">A literature review was undertaken to scope this project </w:t>
      </w:r>
      <w:sdt>
        <w:sdtPr>
          <w:id w:val="-1392494954"/>
          <w:citation/>
        </w:sdtPr>
        <w:sdtEndPr/>
        <w:sdtContent>
          <w:r w:rsidRPr="00A51C7F">
            <w:fldChar w:fldCharType="begin"/>
          </w:r>
          <w:r w:rsidRPr="00A51C7F">
            <w:rPr>
              <w:lang w:val="en-US"/>
            </w:rPr>
            <w:instrText xml:space="preserve"> CITATION Cha15 \l 1033 </w:instrText>
          </w:r>
          <w:r w:rsidRPr="00A51C7F">
            <w:fldChar w:fldCharType="separate"/>
          </w:r>
          <w:r w:rsidRPr="00A51C7F">
            <w:rPr>
              <w:noProof/>
              <w:lang w:val="en-US"/>
            </w:rPr>
            <w:t>(Chan, Jn Baptiste, &amp; Vanos, 2015)</w:t>
          </w:r>
          <w:r w:rsidRPr="00A51C7F">
            <w:fldChar w:fldCharType="end"/>
          </w:r>
        </w:sdtContent>
      </w:sdt>
      <w:r w:rsidRPr="00A51C7F">
        <w:t>.</w:t>
      </w:r>
    </w:p>
    <w:p w14:paraId="7F9BD94D" w14:textId="6FC923A6" w:rsidR="00A3645D" w:rsidRDefault="008B4B33" w:rsidP="008B4B33">
      <w:pPr>
        <w:jc w:val="both"/>
      </w:pPr>
      <w:r w:rsidRPr="00A51C7F">
        <w:t xml:space="preserve">The team examined previous studies on the effectiveness of using GPR to locate human burials.  </w:t>
      </w:r>
      <w:r w:rsidR="00D963CE" w:rsidRPr="00A51C7F">
        <w:t>Both Schultz and Martin used adult pig burial to symbolize adult human burials as they are</w:t>
      </w:r>
      <w:r w:rsidR="00D963CE" w:rsidRPr="00C94EF3">
        <w:t xml:space="preserve"> roughly the same shape and length</w:t>
      </w:r>
      <w:sdt>
        <w:sdtPr>
          <w:id w:val="-884404078"/>
          <w:citation/>
        </w:sdtPr>
        <w:sdtEndPr/>
        <w:sdtContent>
          <w:r w:rsidR="00D963CE" w:rsidRPr="00C94EF3">
            <w:fldChar w:fldCharType="begin"/>
          </w:r>
          <w:r w:rsidR="00D963CE" w:rsidRPr="00C94EF3">
            <w:instrText xml:space="preserve"> CITATION Schultz \l 4105 </w:instrText>
          </w:r>
          <w:r w:rsidR="00D963CE" w:rsidRPr="00C94EF3">
            <w:fldChar w:fldCharType="separate"/>
          </w:r>
          <w:r w:rsidR="00D963CE" w:rsidRPr="00C94EF3">
            <w:rPr>
              <w:noProof/>
            </w:rPr>
            <w:t xml:space="preserve"> (Schultz, 2008-2012)</w:t>
          </w:r>
          <w:r w:rsidR="00D963CE" w:rsidRPr="00C94EF3">
            <w:fldChar w:fldCharType="end"/>
          </w:r>
        </w:sdtContent>
      </w:sdt>
      <w:r w:rsidR="00D963CE" w:rsidRPr="00C94EF3">
        <w:t xml:space="preserve">, </w:t>
      </w:r>
      <w:sdt>
        <w:sdtPr>
          <w:id w:val="328491276"/>
          <w:citation/>
        </w:sdtPr>
        <w:sdtEndPr/>
        <w:sdtContent>
          <w:r w:rsidR="00D963CE" w:rsidRPr="00C94EF3">
            <w:fldChar w:fldCharType="begin"/>
          </w:r>
          <w:r w:rsidR="00D963CE" w:rsidRPr="00C94EF3">
            <w:instrText xml:space="preserve"> CITATION Mic10 \l 4105 </w:instrText>
          </w:r>
          <w:r w:rsidR="00D963CE" w:rsidRPr="00C94EF3">
            <w:fldChar w:fldCharType="separate"/>
          </w:r>
          <w:r w:rsidR="00D963CE" w:rsidRPr="00C94EF3">
            <w:rPr>
              <w:noProof/>
            </w:rPr>
            <w:t>(Martin, 2010)</w:t>
          </w:r>
          <w:r w:rsidR="00D963CE" w:rsidRPr="00C94EF3">
            <w:fldChar w:fldCharType="end"/>
          </w:r>
        </w:sdtContent>
      </w:sdt>
      <w:r w:rsidR="00D963CE" w:rsidRPr="00C94EF3">
        <w:t xml:space="preserve">. These studies were observed under a controlled environment with the pig bodies buried in a grid system in graves that ranged from 0.5 to 1 meter deep. </w:t>
      </w:r>
      <w:r w:rsidR="00504753">
        <w:t xml:space="preserve"> </w:t>
      </w:r>
      <w:r w:rsidR="00D963CE" w:rsidRPr="00C94EF3">
        <w:t xml:space="preserve">Schultz determined that </w:t>
      </w:r>
      <w:r w:rsidR="00504753">
        <w:t>a</w:t>
      </w:r>
      <w:r w:rsidR="00504753" w:rsidRPr="00C94EF3">
        <w:t xml:space="preserve"> </w:t>
      </w:r>
      <w:r w:rsidR="00D963CE" w:rsidRPr="00C94EF3">
        <w:t xml:space="preserve">lower </w:t>
      </w:r>
      <w:r w:rsidR="00504753">
        <w:t xml:space="preserve">GPR </w:t>
      </w:r>
      <w:r w:rsidR="00ED0C87">
        <w:t>antenna</w:t>
      </w:r>
      <w:r w:rsidR="00504753">
        <w:t xml:space="preserve"> </w:t>
      </w:r>
      <w:r w:rsidR="00D963CE" w:rsidRPr="00C94EF3">
        <w:t xml:space="preserve">frequency (250MHz) was better than </w:t>
      </w:r>
      <w:r w:rsidR="00504753">
        <w:t>a</w:t>
      </w:r>
      <w:r w:rsidR="00504753" w:rsidRPr="00C94EF3">
        <w:t xml:space="preserve"> </w:t>
      </w:r>
      <w:r w:rsidR="00D963CE" w:rsidRPr="00C94EF3">
        <w:t>higher frequency (500MHz) for locating results in soils that were wet</w:t>
      </w:r>
      <w:sdt>
        <w:sdtPr>
          <w:id w:val="-1169559107"/>
          <w:citation/>
        </w:sdtPr>
        <w:sdtEndPr/>
        <w:sdtContent>
          <w:r w:rsidR="00D963CE" w:rsidRPr="00C94EF3">
            <w:fldChar w:fldCharType="begin"/>
          </w:r>
          <w:r w:rsidR="00D963CE" w:rsidRPr="00C94EF3">
            <w:instrText xml:space="preserve"> CITATION Schultz \l 1033 </w:instrText>
          </w:r>
          <w:r w:rsidR="00D963CE" w:rsidRPr="00C94EF3">
            <w:fldChar w:fldCharType="separate"/>
          </w:r>
          <w:r w:rsidR="00D963CE" w:rsidRPr="00C94EF3">
            <w:rPr>
              <w:noProof/>
            </w:rPr>
            <w:t xml:space="preserve"> (Schultz, 2008-2012)</w:t>
          </w:r>
          <w:r w:rsidR="00D963CE" w:rsidRPr="00C94EF3">
            <w:fldChar w:fldCharType="end"/>
          </w:r>
        </w:sdtContent>
      </w:sdt>
      <w:r w:rsidR="00D963CE" w:rsidRPr="00C94EF3">
        <w:t xml:space="preserve">.  </w:t>
      </w:r>
    </w:p>
    <w:p w14:paraId="0BB81E8A" w14:textId="18EF9059" w:rsidR="00D963CE" w:rsidRPr="00A3645D" w:rsidRDefault="00D963CE" w:rsidP="00D963CE">
      <w:pPr>
        <w:jc w:val="both"/>
      </w:pPr>
      <w:r w:rsidRPr="00C94EF3">
        <w:t xml:space="preserve">Martin found in his study that pig carcasses buried in denser soils, such as clay, became more difficult to image </w:t>
      </w:r>
      <w:r w:rsidR="00504753">
        <w:t xml:space="preserve">with GPR </w:t>
      </w:r>
      <w:r w:rsidRPr="00C94EF3">
        <w:t>after six months</w:t>
      </w:r>
      <w:sdt>
        <w:sdtPr>
          <w:id w:val="-289362183"/>
          <w:citation/>
        </w:sdtPr>
        <w:sdtEndPr/>
        <w:sdtContent>
          <w:r w:rsidRPr="00C94EF3">
            <w:fldChar w:fldCharType="begin"/>
          </w:r>
          <w:r w:rsidRPr="00C94EF3">
            <w:instrText xml:space="preserve"> CITATION Mic10 \l 1033 </w:instrText>
          </w:r>
          <w:r w:rsidRPr="00C94EF3">
            <w:fldChar w:fldCharType="separate"/>
          </w:r>
          <w:r w:rsidRPr="00C94EF3">
            <w:rPr>
              <w:noProof/>
            </w:rPr>
            <w:t xml:space="preserve"> (Martin, 2010)</w:t>
          </w:r>
          <w:r w:rsidRPr="00C94EF3">
            <w:fldChar w:fldCharType="end"/>
          </w:r>
        </w:sdtContent>
      </w:sdt>
      <w:r w:rsidRPr="00C94EF3">
        <w:t xml:space="preserve">. </w:t>
      </w:r>
      <w:r w:rsidR="00504753">
        <w:t xml:space="preserve"> </w:t>
      </w:r>
      <w:r w:rsidRPr="00C94EF3">
        <w:t xml:space="preserve">Martin also confirmed that the 250MHz </w:t>
      </w:r>
      <w:r w:rsidR="00ED0C87">
        <w:t>antenna</w:t>
      </w:r>
      <w:r w:rsidR="00504753">
        <w:t xml:space="preserve"> frequency </w:t>
      </w:r>
      <w:r w:rsidRPr="00C94EF3">
        <w:t xml:space="preserve">was better than the 500MHz </w:t>
      </w:r>
      <w:r w:rsidR="00504753">
        <w:t xml:space="preserve">frequency </w:t>
      </w:r>
      <w:r w:rsidRPr="00C94EF3">
        <w:t xml:space="preserve">for surveying burials.  </w:t>
      </w:r>
      <w:r w:rsidRPr="00C94EF3">
        <w:rPr>
          <w:rFonts w:cs="Arial"/>
          <w:color w:val="000000"/>
        </w:rPr>
        <w:t xml:space="preserve">“… the 250-MHz antenna provided better resolution of the burial scenarios than the 500-MHz antenna due to easier discrimination of the forensic targets. Therefore, the use of a 250-MHz antenna would be a viable option to search for clandestine burials containing adult-sized bodies.” (Martin, 2010) In addition, the lower frequency detected </w:t>
      </w:r>
      <w:r w:rsidR="00504753">
        <w:rPr>
          <w:rFonts w:cs="Arial"/>
          <w:color w:val="000000"/>
        </w:rPr>
        <w:t>fewer</w:t>
      </w:r>
      <w:r w:rsidR="00504753" w:rsidRPr="00C94EF3">
        <w:rPr>
          <w:rFonts w:cs="Arial"/>
          <w:color w:val="000000"/>
        </w:rPr>
        <w:t xml:space="preserve"> </w:t>
      </w:r>
      <w:r w:rsidRPr="00C94EF3">
        <w:rPr>
          <w:rFonts w:cs="Arial"/>
          <w:color w:val="000000"/>
        </w:rPr>
        <w:t xml:space="preserve">anomalies than the higher frequency GPR unit. </w:t>
      </w:r>
      <w:r w:rsidR="00EB6A33">
        <w:rPr>
          <w:rFonts w:cs="Arial"/>
          <w:color w:val="000000"/>
        </w:rPr>
        <w:t xml:space="preserve"> </w:t>
      </w:r>
    </w:p>
    <w:p w14:paraId="1B0A804F" w14:textId="6C68550E" w:rsidR="00D963CE" w:rsidRPr="00C94EF3" w:rsidRDefault="00D963CE" w:rsidP="00D963CE">
      <w:pPr>
        <w:jc w:val="both"/>
        <w:rPr>
          <w:rFonts w:cs="Arial"/>
          <w:color w:val="000000"/>
        </w:rPr>
      </w:pPr>
      <w:r w:rsidRPr="00C94EF3">
        <w:rPr>
          <w:rFonts w:cs="Arial"/>
          <w:color w:val="000000"/>
        </w:rPr>
        <w:t>Other research studied the combination of GPR frequencies with different types of soils, giving insight into different soil types and their effects on study areas</w:t>
      </w:r>
      <w:sdt>
        <w:sdtPr>
          <w:rPr>
            <w:rFonts w:cs="Arial"/>
            <w:color w:val="000000"/>
          </w:rPr>
          <w:id w:val="-1958473652"/>
          <w:citation/>
        </w:sdtPr>
        <w:sdtEndPr/>
        <w:sdtContent>
          <w:r w:rsidRPr="00C94EF3">
            <w:rPr>
              <w:rFonts w:cs="Arial"/>
              <w:color w:val="000000"/>
            </w:rPr>
            <w:fldChar w:fldCharType="begin"/>
          </w:r>
          <w:r w:rsidRPr="00C94EF3">
            <w:rPr>
              <w:rFonts w:cs="Arial"/>
              <w:color w:val="000000"/>
            </w:rPr>
            <w:instrText xml:space="preserve"> CITATION Moh07 \l 4105 </w:instrText>
          </w:r>
          <w:r w:rsidRPr="00C94EF3">
            <w:rPr>
              <w:rFonts w:cs="Arial"/>
              <w:color w:val="000000"/>
            </w:rPr>
            <w:fldChar w:fldCharType="separate"/>
          </w:r>
          <w:r w:rsidRPr="00C94EF3">
            <w:rPr>
              <w:rFonts w:cs="Arial"/>
              <w:noProof/>
              <w:color w:val="000000"/>
            </w:rPr>
            <w:t xml:space="preserve"> (Mohamed Metwaly, 2007)</w:t>
          </w:r>
          <w:r w:rsidRPr="00C94EF3">
            <w:rPr>
              <w:rFonts w:cs="Arial"/>
              <w:color w:val="000000"/>
            </w:rPr>
            <w:fldChar w:fldCharType="end"/>
          </w:r>
        </w:sdtContent>
      </w:sdt>
      <w:r w:rsidRPr="00C94EF3">
        <w:rPr>
          <w:rFonts w:cs="Arial"/>
          <w:color w:val="000000"/>
        </w:rPr>
        <w:t>.  Metwaly found that the density, texture, and moisture content of the soil would yield different results with different radar frequencies</w:t>
      </w:r>
      <w:sdt>
        <w:sdtPr>
          <w:rPr>
            <w:rFonts w:cs="Arial"/>
            <w:noProof/>
            <w:color w:val="000000"/>
          </w:rPr>
          <w:id w:val="1401490702"/>
          <w:citation/>
        </w:sdtPr>
        <w:sdtEndPr/>
        <w:sdtContent>
          <w:r w:rsidRPr="00C94EF3">
            <w:rPr>
              <w:rFonts w:cs="Arial"/>
              <w:noProof/>
              <w:color w:val="000000"/>
            </w:rPr>
            <w:fldChar w:fldCharType="begin"/>
          </w:r>
          <w:r w:rsidRPr="00C94EF3">
            <w:rPr>
              <w:rFonts w:cs="Arial"/>
              <w:noProof/>
              <w:color w:val="000000"/>
            </w:rPr>
            <w:instrText xml:space="preserve"> CITATION Moh07 \l 4105 </w:instrText>
          </w:r>
          <w:r w:rsidRPr="00C94EF3">
            <w:rPr>
              <w:rFonts w:cs="Arial"/>
              <w:noProof/>
              <w:color w:val="000000"/>
            </w:rPr>
            <w:fldChar w:fldCharType="separate"/>
          </w:r>
          <w:r w:rsidRPr="00C94EF3">
            <w:rPr>
              <w:rFonts w:cs="Arial"/>
              <w:noProof/>
              <w:color w:val="000000"/>
            </w:rPr>
            <w:t xml:space="preserve"> (Mohamed Metwaly, 2007)</w:t>
          </w:r>
          <w:r w:rsidRPr="00C94EF3">
            <w:rPr>
              <w:rFonts w:cs="Arial"/>
              <w:noProof/>
              <w:color w:val="000000"/>
            </w:rPr>
            <w:fldChar w:fldCharType="end"/>
          </w:r>
        </w:sdtContent>
      </w:sdt>
      <w:r w:rsidRPr="00C94EF3">
        <w:rPr>
          <w:rFonts w:cs="Arial"/>
          <w:color w:val="000000"/>
        </w:rPr>
        <w:t xml:space="preserve">.  In particular, higher frequencies worked better with soils that had a low clay percentage, and that a lower frequency would be suggested for soils </w:t>
      </w:r>
      <w:r w:rsidR="00C46817">
        <w:rPr>
          <w:rFonts w:cs="Arial"/>
          <w:color w:val="000000"/>
        </w:rPr>
        <w:t>with more clay content</w:t>
      </w:r>
      <w:r w:rsidRPr="00C94EF3">
        <w:rPr>
          <w:rFonts w:cs="Arial"/>
          <w:color w:val="000000"/>
        </w:rPr>
        <w:t xml:space="preserve">. </w:t>
      </w:r>
    </w:p>
    <w:p w14:paraId="7CE90CCB" w14:textId="39816F3D" w:rsidR="00D963CE" w:rsidRPr="00C94EF3" w:rsidRDefault="00D963CE" w:rsidP="00D963CE">
      <w:pPr>
        <w:jc w:val="both"/>
        <w:rPr>
          <w:rFonts w:cs="Arial"/>
          <w:color w:val="000000"/>
        </w:rPr>
      </w:pPr>
      <w:r w:rsidRPr="00C94EF3">
        <w:rPr>
          <w:rFonts w:cs="Arial"/>
          <w:color w:val="000000"/>
        </w:rPr>
        <w:t xml:space="preserve">Using resistivity meters to find graves has </w:t>
      </w:r>
      <w:r w:rsidR="00CA444D">
        <w:rPr>
          <w:rFonts w:cs="Arial"/>
          <w:color w:val="000000"/>
        </w:rPr>
        <w:t xml:space="preserve">also </w:t>
      </w:r>
      <w:r w:rsidRPr="00C94EF3">
        <w:rPr>
          <w:rFonts w:cs="Arial"/>
          <w:color w:val="000000"/>
        </w:rPr>
        <w:t xml:space="preserve">been practiced by many archaeologists as it is a non-intrusive and efficient method of detecting graves.  </w:t>
      </w:r>
      <w:r w:rsidR="00F167F5">
        <w:rPr>
          <w:rFonts w:cs="Arial"/>
          <w:color w:val="000000"/>
        </w:rPr>
        <w:t>“</w:t>
      </w:r>
      <w:r w:rsidRPr="00C94EF3">
        <w:rPr>
          <w:rFonts w:cs="Arial"/>
          <w:color w:val="000000"/>
        </w:rPr>
        <w:t>It can give an idea of whether the soil disturbances are deep or not</w:t>
      </w:r>
      <w:r w:rsidR="00F167F5">
        <w:rPr>
          <w:rFonts w:cs="Arial"/>
          <w:color w:val="000000"/>
        </w:rPr>
        <w:t>”</w:t>
      </w:r>
      <w:r w:rsidRPr="00C94EF3">
        <w:rPr>
          <w:rFonts w:cs="Arial"/>
          <w:color w:val="000000"/>
        </w:rPr>
        <w:t xml:space="preserve"> </w:t>
      </w:r>
      <w:sdt>
        <w:sdtPr>
          <w:rPr>
            <w:rFonts w:cs="Arial"/>
            <w:color w:val="000000"/>
          </w:rPr>
          <w:id w:val="-2143035936"/>
          <w:citation/>
        </w:sdtPr>
        <w:sdtEndPr/>
        <w:sdtContent>
          <w:r w:rsidRPr="00C94EF3">
            <w:rPr>
              <w:rFonts w:cs="Arial"/>
              <w:color w:val="000000"/>
            </w:rPr>
            <w:fldChar w:fldCharType="begin"/>
          </w:r>
          <w:r w:rsidRPr="00C94EF3">
            <w:rPr>
              <w:rFonts w:cs="Arial"/>
              <w:color w:val="000000"/>
              <w:lang w:val="en-US"/>
            </w:rPr>
            <w:instrText xml:space="preserve"> CITATION Wil15 \l 1033 </w:instrText>
          </w:r>
          <w:r w:rsidRPr="00C94EF3">
            <w:rPr>
              <w:rFonts w:cs="Arial"/>
              <w:color w:val="000000"/>
            </w:rPr>
            <w:fldChar w:fldCharType="separate"/>
          </w:r>
          <w:r w:rsidRPr="00C94EF3">
            <w:rPr>
              <w:rFonts w:cs="Arial"/>
              <w:noProof/>
              <w:color w:val="000000"/>
              <w:lang w:val="en-US"/>
            </w:rPr>
            <w:t>(Whittaker, 2015)</w:t>
          </w:r>
          <w:r w:rsidRPr="00C94EF3">
            <w:rPr>
              <w:rFonts w:cs="Arial"/>
              <w:color w:val="000000"/>
            </w:rPr>
            <w:fldChar w:fldCharType="end"/>
          </w:r>
        </w:sdtContent>
      </w:sdt>
      <w:r w:rsidRPr="00C94EF3">
        <w:rPr>
          <w:rFonts w:cs="Arial"/>
          <w:color w:val="000000"/>
        </w:rPr>
        <w:t>.  It should be noted that the soil type and strata will greatly affect the success of the results as it does with GPR surveys; each cemetery can yield different results.  For example, in one cemetery, a high resistance indicated graves, while in another, lower resistance provided results for the locations of graves</w:t>
      </w:r>
      <w:sdt>
        <w:sdtPr>
          <w:rPr>
            <w:rFonts w:cs="Arial"/>
            <w:color w:val="000000"/>
          </w:rPr>
          <w:id w:val="751251166"/>
          <w:citation/>
        </w:sdtPr>
        <w:sdtEndPr/>
        <w:sdtContent>
          <w:r w:rsidRPr="00C94EF3">
            <w:rPr>
              <w:rFonts w:cs="Arial"/>
              <w:color w:val="000000"/>
            </w:rPr>
            <w:fldChar w:fldCharType="begin"/>
          </w:r>
          <w:r w:rsidRPr="00C94EF3">
            <w:rPr>
              <w:rFonts w:cs="Arial"/>
              <w:color w:val="000000"/>
              <w:lang w:val="en-US"/>
            </w:rPr>
            <w:instrText xml:space="preserve"> CITATION Bru91 \l 1033 </w:instrText>
          </w:r>
          <w:r w:rsidRPr="00C94EF3">
            <w:rPr>
              <w:rFonts w:cs="Arial"/>
              <w:color w:val="000000"/>
            </w:rPr>
            <w:fldChar w:fldCharType="separate"/>
          </w:r>
          <w:r w:rsidRPr="00C94EF3">
            <w:rPr>
              <w:rFonts w:cs="Arial"/>
              <w:noProof/>
              <w:color w:val="000000"/>
              <w:lang w:val="en-US"/>
            </w:rPr>
            <w:t xml:space="preserve"> (Bevan, 1991)</w:t>
          </w:r>
          <w:r w:rsidRPr="00C94EF3">
            <w:rPr>
              <w:rFonts w:cs="Arial"/>
              <w:color w:val="000000"/>
            </w:rPr>
            <w:fldChar w:fldCharType="end"/>
          </w:r>
        </w:sdtContent>
      </w:sdt>
      <w:r w:rsidR="00F167F5">
        <w:rPr>
          <w:rFonts w:cs="Arial"/>
          <w:color w:val="000000"/>
        </w:rPr>
        <w:t>.</w:t>
      </w:r>
      <w:r w:rsidRPr="00C94EF3">
        <w:rPr>
          <w:rFonts w:cs="Arial"/>
          <w:color w:val="000000"/>
        </w:rPr>
        <w:t xml:space="preserve"> </w:t>
      </w:r>
      <w:r w:rsidR="00F167F5">
        <w:rPr>
          <w:rFonts w:cs="Arial"/>
          <w:color w:val="000000"/>
        </w:rPr>
        <w:t xml:space="preserve"> </w:t>
      </w:r>
      <w:r w:rsidRPr="00C94EF3">
        <w:rPr>
          <w:rFonts w:cs="Arial"/>
          <w:color w:val="000000"/>
        </w:rPr>
        <w:t>A study of a mass burial in Saipan found that conductivity meters were better than GPR as locating differences of soil, stones, and tree roots</w:t>
      </w:r>
      <w:sdt>
        <w:sdtPr>
          <w:rPr>
            <w:rFonts w:cs="Arial"/>
            <w:color w:val="000000"/>
          </w:rPr>
          <w:id w:val="1335486634"/>
          <w:citation/>
        </w:sdtPr>
        <w:sdtEndPr/>
        <w:sdtContent>
          <w:r w:rsidRPr="00C94EF3">
            <w:rPr>
              <w:rFonts w:cs="Arial"/>
              <w:color w:val="000000"/>
            </w:rPr>
            <w:fldChar w:fldCharType="begin"/>
          </w:r>
          <w:r w:rsidRPr="00C94EF3">
            <w:rPr>
              <w:rFonts w:cs="Arial"/>
              <w:color w:val="000000"/>
              <w:lang w:val="en-US"/>
            </w:rPr>
            <w:instrText xml:space="preserve">CITATION Jim90 \l 1033 </w:instrText>
          </w:r>
          <w:r w:rsidRPr="00C94EF3">
            <w:rPr>
              <w:rFonts w:cs="Arial"/>
              <w:color w:val="000000"/>
            </w:rPr>
            <w:fldChar w:fldCharType="separate"/>
          </w:r>
          <w:r w:rsidRPr="00C94EF3">
            <w:rPr>
              <w:rFonts w:cs="Arial"/>
              <w:noProof/>
              <w:color w:val="000000"/>
              <w:lang w:val="en-US"/>
            </w:rPr>
            <w:t xml:space="preserve"> (Doolittle &amp; Kashko, 1990)</w:t>
          </w:r>
          <w:r w:rsidRPr="00C94EF3">
            <w:rPr>
              <w:rFonts w:cs="Arial"/>
              <w:color w:val="000000"/>
            </w:rPr>
            <w:fldChar w:fldCharType="end"/>
          </w:r>
        </w:sdtContent>
      </w:sdt>
      <w:r w:rsidRPr="00C94EF3">
        <w:rPr>
          <w:rFonts w:cs="Arial"/>
          <w:color w:val="000000"/>
        </w:rPr>
        <w:t xml:space="preserve">.  Weymouth and Jensvold’s study of a 1905 Wyuka Cemetery in Lincoln, Nebraska found that soil moisture content can greatly affect results.  They noted the importance of using pre-existing grave markers to help differentiate the results of a grave and undisturbed soil </w:t>
      </w:r>
      <w:sdt>
        <w:sdtPr>
          <w:rPr>
            <w:rFonts w:cs="Arial"/>
            <w:color w:val="000000"/>
          </w:rPr>
          <w:id w:val="1567842465"/>
          <w:citation/>
        </w:sdtPr>
        <w:sdtEndPr/>
        <w:sdtContent>
          <w:r w:rsidRPr="00C94EF3">
            <w:rPr>
              <w:rFonts w:cs="Arial"/>
              <w:color w:val="000000"/>
            </w:rPr>
            <w:fldChar w:fldCharType="begin"/>
          </w:r>
          <w:r w:rsidRPr="00C94EF3">
            <w:rPr>
              <w:rFonts w:cs="Arial"/>
              <w:color w:val="000000"/>
              <w:lang w:val="en-US"/>
            </w:rPr>
            <w:instrText xml:space="preserve"> CITATION Wey96 \l 1033 </w:instrText>
          </w:r>
          <w:r w:rsidRPr="00C94EF3">
            <w:rPr>
              <w:rFonts w:cs="Arial"/>
              <w:color w:val="000000"/>
            </w:rPr>
            <w:fldChar w:fldCharType="separate"/>
          </w:r>
          <w:r w:rsidRPr="00C94EF3">
            <w:rPr>
              <w:rFonts w:cs="Arial"/>
              <w:noProof/>
              <w:color w:val="000000"/>
              <w:lang w:val="en-US"/>
            </w:rPr>
            <w:t>(Weymouth &amp; Jensvold, 1996)</w:t>
          </w:r>
          <w:r w:rsidRPr="00C94EF3">
            <w:rPr>
              <w:rFonts w:cs="Arial"/>
              <w:color w:val="000000"/>
            </w:rPr>
            <w:fldChar w:fldCharType="end"/>
          </w:r>
        </w:sdtContent>
      </w:sdt>
      <w:r w:rsidRPr="00C94EF3">
        <w:rPr>
          <w:rFonts w:cs="Arial"/>
          <w:color w:val="000000"/>
        </w:rPr>
        <w:t xml:space="preserve">.  All literature research indicated that although resistivity meters are useful in aiding the location of burials, a GPR survey </w:t>
      </w:r>
      <w:r w:rsidR="00CA444D">
        <w:rPr>
          <w:rFonts w:cs="Arial"/>
          <w:color w:val="000000"/>
        </w:rPr>
        <w:t>typically</w:t>
      </w:r>
      <w:r w:rsidR="00CA444D" w:rsidRPr="00C94EF3">
        <w:rPr>
          <w:rFonts w:cs="Arial"/>
          <w:color w:val="000000"/>
        </w:rPr>
        <w:t xml:space="preserve"> </w:t>
      </w:r>
      <w:r w:rsidRPr="00C94EF3">
        <w:rPr>
          <w:rFonts w:cs="Arial"/>
          <w:color w:val="000000"/>
        </w:rPr>
        <w:t xml:space="preserve">yields better results.  </w:t>
      </w:r>
    </w:p>
    <w:p w14:paraId="139CCD7F" w14:textId="0507FCFE" w:rsidR="00D963CE" w:rsidRPr="00C94EF3" w:rsidRDefault="00D963CE" w:rsidP="00D963CE">
      <w:pPr>
        <w:jc w:val="both"/>
        <w:rPr>
          <w:rFonts w:cs="Arial"/>
          <w:color w:val="000000"/>
        </w:rPr>
      </w:pPr>
      <w:r w:rsidRPr="00C94EF3">
        <w:rPr>
          <w:rFonts w:cs="Arial"/>
          <w:color w:val="000000"/>
        </w:rPr>
        <w:t xml:space="preserve">Archaeological sites that have trees on site are not only affected by the type of tree, but also by the tree roots and the tree coverage. </w:t>
      </w:r>
      <w:r w:rsidR="00CA444D">
        <w:rPr>
          <w:rFonts w:cs="Arial"/>
          <w:color w:val="000000"/>
        </w:rPr>
        <w:t xml:space="preserve"> </w:t>
      </w:r>
      <w:r w:rsidRPr="00C94EF3">
        <w:rPr>
          <w:rFonts w:cs="Arial"/>
          <w:color w:val="000000"/>
        </w:rPr>
        <w:t>Tree roots affect</w:t>
      </w:r>
      <w:r w:rsidR="00F006E6">
        <w:rPr>
          <w:rFonts w:cs="Arial"/>
          <w:color w:val="000000"/>
        </w:rPr>
        <w:t>ed</w:t>
      </w:r>
      <w:r w:rsidRPr="00C94EF3">
        <w:rPr>
          <w:rFonts w:cs="Arial"/>
          <w:color w:val="000000"/>
        </w:rPr>
        <w:t xml:space="preserve"> the soil acidity, texture, and moisture detainment </w:t>
      </w:r>
      <w:sdt>
        <w:sdtPr>
          <w:rPr>
            <w:rFonts w:cs="Arial"/>
            <w:color w:val="000000"/>
          </w:rPr>
          <w:id w:val="-680196154"/>
          <w:citation/>
        </w:sdtPr>
        <w:sdtEndPr/>
        <w:sdtContent>
          <w:r w:rsidRPr="00C94EF3">
            <w:rPr>
              <w:rFonts w:cs="Arial"/>
              <w:color w:val="000000"/>
            </w:rPr>
            <w:fldChar w:fldCharType="begin"/>
          </w:r>
          <w:r w:rsidRPr="00C94EF3">
            <w:rPr>
              <w:rFonts w:cs="Arial"/>
              <w:color w:val="000000"/>
            </w:rPr>
            <w:instrText xml:space="preserve"> CITATION Pet04 \l 1033 </w:instrText>
          </w:r>
          <w:r w:rsidRPr="00C94EF3">
            <w:rPr>
              <w:rFonts w:cs="Arial"/>
              <w:color w:val="000000"/>
            </w:rPr>
            <w:fldChar w:fldCharType="separate"/>
          </w:r>
          <w:r w:rsidRPr="00C94EF3">
            <w:rPr>
              <w:rFonts w:cs="Arial"/>
              <w:noProof/>
              <w:color w:val="000000"/>
            </w:rPr>
            <w:t>(Crow, 2004)</w:t>
          </w:r>
          <w:r w:rsidRPr="00C94EF3">
            <w:rPr>
              <w:rFonts w:cs="Arial"/>
              <w:color w:val="000000"/>
            </w:rPr>
            <w:fldChar w:fldCharType="end"/>
          </w:r>
        </w:sdtContent>
      </w:sdt>
      <w:r w:rsidRPr="00C94EF3">
        <w:rPr>
          <w:rFonts w:cs="Arial"/>
          <w:color w:val="000000"/>
        </w:rPr>
        <w:t xml:space="preserve">. </w:t>
      </w:r>
      <w:r w:rsidR="00CA444D">
        <w:rPr>
          <w:rFonts w:cs="Arial"/>
          <w:color w:val="000000"/>
        </w:rPr>
        <w:t xml:space="preserve"> </w:t>
      </w:r>
      <w:r w:rsidRPr="00C94EF3">
        <w:rPr>
          <w:rFonts w:cs="Arial"/>
          <w:color w:val="000000"/>
        </w:rPr>
        <w:t>In his study, Crow note</w:t>
      </w:r>
      <w:r w:rsidR="00F167F5">
        <w:rPr>
          <w:rFonts w:cs="Arial"/>
          <w:color w:val="000000"/>
        </w:rPr>
        <w:t>d</w:t>
      </w:r>
      <w:r w:rsidRPr="00C94EF3">
        <w:rPr>
          <w:rFonts w:cs="Arial"/>
          <w:color w:val="000000"/>
        </w:rPr>
        <w:t xml:space="preserve"> that while tree roots often affect archaeological sites, most roots </w:t>
      </w:r>
      <w:r w:rsidR="00F006E6">
        <w:rPr>
          <w:rFonts w:cs="Arial"/>
          <w:color w:val="000000"/>
        </w:rPr>
        <w:t>were</w:t>
      </w:r>
      <w:r w:rsidRPr="00C94EF3">
        <w:rPr>
          <w:rFonts w:cs="Arial"/>
          <w:color w:val="000000"/>
        </w:rPr>
        <w:t xml:space="preserve"> removed without documentation and it </w:t>
      </w:r>
      <w:r w:rsidR="00F006E6">
        <w:rPr>
          <w:rFonts w:cs="Arial"/>
          <w:color w:val="000000"/>
        </w:rPr>
        <w:t>was</w:t>
      </w:r>
      <w:r w:rsidRPr="00C94EF3">
        <w:rPr>
          <w:rFonts w:cs="Arial"/>
          <w:color w:val="000000"/>
        </w:rPr>
        <w:t xml:space="preserve"> unknown how severe the damage may be in some cases. </w:t>
      </w:r>
    </w:p>
    <w:p w14:paraId="01843D75" w14:textId="1400DCF6" w:rsidR="00D963CE" w:rsidRPr="00F24AF4" w:rsidRDefault="00D963CE" w:rsidP="00D963CE">
      <w:pPr>
        <w:jc w:val="both"/>
      </w:pPr>
      <w:r w:rsidRPr="00C94EF3">
        <w:rPr>
          <w:rFonts w:cs="Arial"/>
          <w:color w:val="000000"/>
        </w:rPr>
        <w:t>The study area is dominated by the species of tree known as Black Walnut (</w:t>
      </w:r>
      <w:r w:rsidR="00CA444D">
        <w:rPr>
          <w:rFonts w:cs="Arial"/>
          <w:i/>
          <w:color w:val="000000"/>
        </w:rPr>
        <w:t>J</w:t>
      </w:r>
      <w:r w:rsidR="00CA444D" w:rsidRPr="00C94EF3">
        <w:rPr>
          <w:rFonts w:cs="Arial"/>
          <w:i/>
          <w:color w:val="000000"/>
        </w:rPr>
        <w:t xml:space="preserve">uglans </w:t>
      </w:r>
      <w:r w:rsidRPr="00C94EF3">
        <w:rPr>
          <w:rFonts w:cs="Arial"/>
          <w:i/>
          <w:color w:val="000000"/>
        </w:rPr>
        <w:t>nigra</w:t>
      </w:r>
      <w:r w:rsidRPr="00C94EF3">
        <w:rPr>
          <w:rFonts w:cs="Arial"/>
          <w:color w:val="000000"/>
        </w:rPr>
        <w:t xml:space="preserve">). </w:t>
      </w:r>
      <w:r w:rsidR="00CA444D">
        <w:rPr>
          <w:rFonts w:cs="Arial"/>
          <w:color w:val="000000"/>
        </w:rPr>
        <w:t xml:space="preserve"> </w:t>
      </w:r>
      <w:r w:rsidRPr="00C94EF3">
        <w:rPr>
          <w:rFonts w:cs="Arial"/>
          <w:color w:val="000000"/>
        </w:rPr>
        <w:t xml:space="preserve">Black walnut trees grow in fertile, lowland soils with high water tables, and Mennonites often settled in areas with black walnut trees. </w:t>
      </w:r>
      <w:r w:rsidR="00CA444D">
        <w:rPr>
          <w:rFonts w:cs="Arial"/>
          <w:color w:val="000000"/>
        </w:rPr>
        <w:t xml:space="preserve"> </w:t>
      </w:r>
      <w:r w:rsidRPr="00C94EF3">
        <w:rPr>
          <w:rFonts w:cs="Arial"/>
          <w:color w:val="000000"/>
        </w:rPr>
        <w:t>The nuts of the black walnut tree are edible, and the wood is known to be very durable.  The roots, nut husks, and leaves secrete a toxin known as juglone, a respiratory inhibitor to other plants; it does not affect humans</w:t>
      </w:r>
      <w:sdt>
        <w:sdtPr>
          <w:rPr>
            <w:rFonts w:cs="Arial"/>
            <w:color w:val="000000"/>
          </w:rPr>
          <w:id w:val="1236978248"/>
          <w:citation/>
        </w:sdtPr>
        <w:sdtEndPr/>
        <w:sdtContent>
          <w:r w:rsidRPr="00C94EF3">
            <w:rPr>
              <w:rFonts w:cs="Arial"/>
              <w:color w:val="000000"/>
            </w:rPr>
            <w:fldChar w:fldCharType="begin"/>
          </w:r>
          <w:r w:rsidRPr="00C94EF3">
            <w:rPr>
              <w:rFonts w:cs="Arial"/>
              <w:color w:val="000000"/>
            </w:rPr>
            <w:instrText xml:space="preserve"> CITATION Tod12 \l 1033 </w:instrText>
          </w:r>
          <w:r w:rsidRPr="00C94EF3">
            <w:rPr>
              <w:rFonts w:cs="Arial"/>
              <w:color w:val="000000"/>
            </w:rPr>
            <w:fldChar w:fldCharType="separate"/>
          </w:r>
          <w:r w:rsidRPr="00C94EF3">
            <w:rPr>
              <w:rFonts w:cs="Arial"/>
              <w:noProof/>
              <w:color w:val="000000"/>
            </w:rPr>
            <w:t xml:space="preserve"> (Leuty, 2012)</w:t>
          </w:r>
          <w:r w:rsidRPr="00C94EF3">
            <w:rPr>
              <w:rFonts w:cs="Arial"/>
              <w:color w:val="000000"/>
            </w:rPr>
            <w:fldChar w:fldCharType="end"/>
          </w:r>
        </w:sdtContent>
      </w:sdt>
      <w:r w:rsidRPr="00C94EF3">
        <w:rPr>
          <w:rFonts w:cs="Arial"/>
          <w:color w:val="000000"/>
        </w:rPr>
        <w:t>.</w:t>
      </w:r>
    </w:p>
    <w:p w14:paraId="76FF0982" w14:textId="77777777" w:rsidR="00D963CE" w:rsidRPr="00F6730F" w:rsidRDefault="00D963CE" w:rsidP="00AD72E3"/>
    <w:p w14:paraId="1A7B646A" w14:textId="07AC20CE" w:rsidR="00D963CE" w:rsidRPr="00AA4637" w:rsidRDefault="00D963CE" w:rsidP="00F10C9E">
      <w:pPr>
        <w:pStyle w:val="Heading2"/>
      </w:pPr>
      <w:bookmarkStart w:id="26" w:name="_Toc451882282"/>
      <w:r>
        <w:t>2.3</w:t>
      </w:r>
      <w:r w:rsidRPr="00AA4637">
        <w:t xml:space="preserve"> </w:t>
      </w:r>
      <w:r>
        <w:t>Sustainable Archaeology</w:t>
      </w:r>
      <w:bookmarkEnd w:id="26"/>
    </w:p>
    <w:p w14:paraId="0AC7E471" w14:textId="25FA9F1C" w:rsidR="00D963CE" w:rsidRPr="00C74269" w:rsidRDefault="00EB7A78" w:rsidP="00D963CE">
      <w:pPr>
        <w:jc w:val="both"/>
      </w:pPr>
      <w:r>
        <w:t xml:space="preserve">After contacting numerous equipment rental agencies, </w:t>
      </w:r>
      <w:r w:rsidR="00D963CE" w:rsidRPr="00C74269">
        <w:t xml:space="preserve">Sustainable Archaeology </w:t>
      </w:r>
      <w:r w:rsidR="00C46817">
        <w:t>was chosen</w:t>
      </w:r>
      <w:r w:rsidR="00D963CE" w:rsidRPr="00C74269">
        <w:t xml:space="preserve"> for the rental of both the GPR</w:t>
      </w:r>
      <w:r w:rsidR="00C46817">
        <w:t xml:space="preserve"> and resistivity meter</w:t>
      </w:r>
      <w:r w:rsidR="00D963CE" w:rsidRPr="00C74269">
        <w:t xml:space="preserve"> </w:t>
      </w:r>
      <w:r w:rsidR="00C46817">
        <w:t>instrumentation</w:t>
      </w:r>
      <w:r w:rsidR="00D963CE" w:rsidRPr="00C74269">
        <w:t xml:space="preserve">.  Sustainable Archaeology is a collaborative initiative between </w:t>
      </w:r>
      <w:r w:rsidR="00AD3CB5">
        <w:t>Western University</w:t>
      </w:r>
      <w:r w:rsidR="00D963CE" w:rsidRPr="00C74269">
        <w:t xml:space="preserve"> and McMaster University, funded by the Canadian Foundation for Innovation (CFI) and the Ontario Ministry of Research and Innovation (Ontario Research Fund) </w:t>
      </w:r>
      <w:sdt>
        <w:sdtPr>
          <w:id w:val="-559714233"/>
          <w:citation/>
        </w:sdtPr>
        <w:sdtEndPr/>
        <w:sdtContent>
          <w:r w:rsidR="00D963CE" w:rsidRPr="00C74269">
            <w:fldChar w:fldCharType="begin"/>
          </w:r>
          <w:r w:rsidR="00D963CE" w:rsidRPr="00C74269">
            <w:rPr>
              <w:lang w:val="en-US"/>
            </w:rPr>
            <w:instrText xml:space="preserve"> CITATION Sus161 \l 1033 </w:instrText>
          </w:r>
          <w:r w:rsidR="00D963CE" w:rsidRPr="00C74269">
            <w:fldChar w:fldCharType="separate"/>
          </w:r>
          <w:r w:rsidR="00D963CE" w:rsidRPr="00C74269">
            <w:rPr>
              <w:noProof/>
              <w:lang w:val="en-US"/>
            </w:rPr>
            <w:t>(Sustainable Archaeology, 2016)</w:t>
          </w:r>
          <w:r w:rsidR="00D963CE" w:rsidRPr="00C74269">
            <w:fldChar w:fldCharType="end"/>
          </w:r>
        </w:sdtContent>
      </w:sdt>
      <w:r w:rsidR="00D963CE" w:rsidRPr="00C74269">
        <w:t>.  Mr. Edward Eastaugh</w:t>
      </w:r>
      <w:r w:rsidR="0028438E">
        <w:t>, the primary contact for Sustainable Archeology,</w:t>
      </w:r>
      <w:r w:rsidR="0028438E" w:rsidRPr="00C74269">
        <w:t xml:space="preserve"> </w:t>
      </w:r>
      <w:r w:rsidR="00D963CE" w:rsidRPr="00C74269">
        <w:t xml:space="preserve">is based at the </w:t>
      </w:r>
      <w:r w:rsidR="00AD3CB5">
        <w:t>Western University</w:t>
      </w:r>
      <w:r w:rsidR="00D963CE" w:rsidRPr="00C74269">
        <w:t xml:space="preserve">.  </w:t>
      </w:r>
    </w:p>
    <w:p w14:paraId="319383CA" w14:textId="040FFAC8" w:rsidR="00D963CE" w:rsidRDefault="0028438E" w:rsidP="00D963CE">
      <w:pPr>
        <w:jc w:val="both"/>
      </w:pPr>
      <w:r>
        <w:t>The instruments</w:t>
      </w:r>
      <w:r w:rsidR="00D963CE" w:rsidRPr="00C74269">
        <w:t xml:space="preserve"> </w:t>
      </w:r>
      <w:r w:rsidR="00C74269">
        <w:t>were</w:t>
      </w:r>
      <w:r w:rsidR="00D963CE" w:rsidRPr="00C74269">
        <w:t xml:space="preserve"> rented for 14 </w:t>
      </w:r>
      <w:r w:rsidR="00C74269">
        <w:t xml:space="preserve">calendar </w:t>
      </w:r>
      <w:r w:rsidR="00D963CE" w:rsidRPr="00C74269">
        <w:t>days</w:t>
      </w:r>
      <w:r w:rsidR="00C74269" w:rsidRPr="00C74269">
        <w:t>.  After the survey</w:t>
      </w:r>
      <w:r w:rsidR="00EB7A78">
        <w:t>s</w:t>
      </w:r>
      <w:r w:rsidR="00C74269" w:rsidRPr="00C74269">
        <w:t xml:space="preserve"> </w:t>
      </w:r>
      <w:r w:rsidR="00EB7A78">
        <w:t>were</w:t>
      </w:r>
      <w:r w:rsidR="00EB7A78" w:rsidRPr="00C74269">
        <w:t xml:space="preserve"> </w:t>
      </w:r>
      <w:r w:rsidR="00D963CE" w:rsidRPr="00C74269">
        <w:t xml:space="preserve">completed, geoprocessing and digital analysis </w:t>
      </w:r>
      <w:r w:rsidR="00C74269" w:rsidRPr="00C74269">
        <w:t>were</w:t>
      </w:r>
      <w:r w:rsidR="00D963CE" w:rsidRPr="00C74269">
        <w:t xml:space="preserve"> performed at the lab at the </w:t>
      </w:r>
      <w:r w:rsidR="00AD3CB5">
        <w:t>Western University</w:t>
      </w:r>
      <w:r w:rsidR="00D963CE" w:rsidRPr="00C74269">
        <w:t>.</w:t>
      </w:r>
      <w:r w:rsidR="00D963CE">
        <w:t xml:space="preserve">  </w:t>
      </w:r>
      <w:r w:rsidR="00C94EF3">
        <w:t xml:space="preserve">Throughout the surveying process, Mr. Edward Eastaugh corresponded with the team regularly and greatly helped with the troubleshooting process </w:t>
      </w:r>
      <w:r w:rsidR="00EB7A78">
        <w:t>(</w:t>
      </w:r>
      <w:r w:rsidR="00C94EF3">
        <w:t xml:space="preserve">which will be further discussed in </w:t>
      </w:r>
      <w:r w:rsidR="00C94EF3">
        <w:fldChar w:fldCharType="begin"/>
      </w:r>
      <w:r w:rsidR="00C94EF3">
        <w:instrText xml:space="preserve"> REF _Ref451284827 \h </w:instrText>
      </w:r>
      <w:r w:rsidR="00C94EF3">
        <w:fldChar w:fldCharType="separate"/>
      </w:r>
      <w:r w:rsidR="00AB6D17" w:rsidRPr="00F10C9E">
        <w:t>7.0 Challenge Management</w:t>
      </w:r>
      <w:r w:rsidR="00C94EF3">
        <w:fldChar w:fldCharType="end"/>
      </w:r>
      <w:r w:rsidR="00EB7A78">
        <w:t>)</w:t>
      </w:r>
      <w:r w:rsidR="00C94EF3">
        <w:t xml:space="preserve">.  </w:t>
      </w:r>
    </w:p>
    <w:p w14:paraId="51789866" w14:textId="77777777" w:rsidR="00D963CE" w:rsidRDefault="00D963CE" w:rsidP="002F26FB">
      <w:pPr>
        <w:jc w:val="both"/>
      </w:pPr>
    </w:p>
    <w:p w14:paraId="6E8B6C89" w14:textId="2D20E2F3" w:rsidR="00D963CE" w:rsidRDefault="00D963CE" w:rsidP="00F10C9E">
      <w:pPr>
        <w:pStyle w:val="Heading1"/>
      </w:pPr>
      <w:bookmarkStart w:id="27" w:name="_Ref446420898"/>
      <w:bookmarkStart w:id="28" w:name="_Toc451882283"/>
      <w:r w:rsidRPr="00F10C9E">
        <w:t xml:space="preserve">3.0 </w:t>
      </w:r>
      <w:bookmarkEnd w:id="27"/>
      <w:r w:rsidR="00337EBF">
        <w:t>Geophysical Exploration Methodology</w:t>
      </w:r>
      <w:bookmarkEnd w:id="28"/>
    </w:p>
    <w:p w14:paraId="0FF0E6C8" w14:textId="3074B32F" w:rsidR="00136ABB" w:rsidRDefault="00337EBF" w:rsidP="00337EBF">
      <w:pPr>
        <w:jc w:val="both"/>
      </w:pPr>
      <w:r>
        <w:t xml:space="preserve">The study consisted of </w:t>
      </w:r>
      <w:r w:rsidR="00C70509">
        <w:t xml:space="preserve">a </w:t>
      </w:r>
      <w:r w:rsidR="00136ABB">
        <w:t>G</w:t>
      </w:r>
      <w:r>
        <w:t xml:space="preserve">round </w:t>
      </w:r>
      <w:r w:rsidR="00136ABB">
        <w:t>P</w:t>
      </w:r>
      <w:r>
        <w:t xml:space="preserve">enetrating </w:t>
      </w:r>
      <w:r w:rsidR="00136ABB">
        <w:t>R</w:t>
      </w:r>
      <w:r>
        <w:t>adar (GPR)</w:t>
      </w:r>
      <w:r w:rsidR="00C70509">
        <w:t xml:space="preserve"> survey</w:t>
      </w:r>
      <w:r>
        <w:t xml:space="preserve"> and </w:t>
      </w:r>
      <w:r w:rsidR="00C70509">
        <w:t xml:space="preserve">an </w:t>
      </w:r>
      <w:r w:rsidR="002C61D9">
        <w:t xml:space="preserve">Electrical Resistance </w:t>
      </w:r>
      <w:r>
        <w:t xml:space="preserve">survey with the purpose </w:t>
      </w:r>
      <w:r w:rsidR="002C61D9">
        <w:t xml:space="preserve">of </w:t>
      </w:r>
      <w:r>
        <w:t>detect</w:t>
      </w:r>
      <w:r w:rsidR="002C61D9">
        <w:t>ing</w:t>
      </w:r>
      <w:r>
        <w:t xml:space="preserve"> and map</w:t>
      </w:r>
      <w:r w:rsidR="002C61D9">
        <w:t>ping</w:t>
      </w:r>
      <w:r>
        <w:t xml:space="preserve"> possible </w:t>
      </w:r>
      <w:r w:rsidR="00E6735F">
        <w:t xml:space="preserve">human </w:t>
      </w:r>
      <w:r>
        <w:t xml:space="preserve">burial remains.  </w:t>
      </w:r>
      <w:r w:rsidR="00E6735F">
        <w:t>I</w:t>
      </w:r>
      <w:r w:rsidR="00136ABB">
        <w:t xml:space="preserve">nstrumentation was procured for 14 </w:t>
      </w:r>
      <w:r w:rsidR="00EB6A33">
        <w:t>calendar</w:t>
      </w:r>
      <w:r w:rsidR="00E6735F">
        <w:t xml:space="preserve"> days. </w:t>
      </w:r>
      <w:r w:rsidR="002C61D9">
        <w:t xml:space="preserve"> </w:t>
      </w:r>
      <w:r w:rsidR="00E6735F">
        <w:t>T</w:t>
      </w:r>
      <w:r>
        <w:t>he data were collected over the course of a 3-day period</w:t>
      </w:r>
      <w:r w:rsidR="00136ABB">
        <w:t xml:space="preserve">, see </w:t>
      </w:r>
      <w:r w:rsidR="00136ABB">
        <w:fldChar w:fldCharType="begin"/>
      </w:r>
      <w:r w:rsidR="00136ABB">
        <w:instrText xml:space="preserve"> REF _Ref451284827 \h </w:instrText>
      </w:r>
      <w:r w:rsidR="00136ABB">
        <w:fldChar w:fldCharType="separate"/>
      </w:r>
      <w:r w:rsidR="00E6735F" w:rsidRPr="00F10C9E">
        <w:t>7.0 Challenge Management</w:t>
      </w:r>
      <w:r w:rsidR="00136ABB">
        <w:fldChar w:fldCharType="end"/>
      </w:r>
      <w:r>
        <w:t>.</w:t>
      </w:r>
      <w:r w:rsidR="00EB6A33">
        <w:t xml:space="preserve"> </w:t>
      </w:r>
      <w:r>
        <w:t xml:space="preserve"> </w:t>
      </w:r>
      <w:r w:rsidR="00E6735F">
        <w:t>The short time frame reduced the effect of the environment and weather uncertainties on the survey.</w:t>
      </w:r>
      <w:r>
        <w:t xml:space="preserve"> </w:t>
      </w:r>
      <w:r w:rsidR="00EB6A33">
        <w:t xml:space="preserve"> </w:t>
      </w:r>
      <w:r w:rsidR="002C61D9">
        <w:t xml:space="preserve"> </w:t>
      </w:r>
      <w:r>
        <w:t>A single operator conducted the GPR survey</w:t>
      </w:r>
      <w:r w:rsidR="00EB6A33">
        <w:t>,</w:t>
      </w:r>
      <w:r>
        <w:t xml:space="preserve"> and a single operator conducted the </w:t>
      </w:r>
      <w:r w:rsidR="002C61D9">
        <w:t xml:space="preserve">Resistivity Meter </w:t>
      </w:r>
      <w:r>
        <w:t>survey for data collection</w:t>
      </w:r>
      <w:r w:rsidR="00EB6A33">
        <w:t xml:space="preserve"> consistency</w:t>
      </w:r>
      <w:r>
        <w:t xml:space="preserve">. </w:t>
      </w:r>
    </w:p>
    <w:p w14:paraId="75CFAE77" w14:textId="5C0B337A" w:rsidR="00D963CE" w:rsidRPr="00AA4637" w:rsidRDefault="00D963CE" w:rsidP="00F10C9E">
      <w:pPr>
        <w:pStyle w:val="Heading2"/>
      </w:pPr>
      <w:bookmarkStart w:id="29" w:name="_Toc451882284"/>
      <w:r>
        <w:t>3</w:t>
      </w:r>
      <w:r w:rsidRPr="00AA4637">
        <w:t xml:space="preserve">.1 Grid </w:t>
      </w:r>
      <w:r w:rsidR="00337EBF">
        <w:t>Preparation</w:t>
      </w:r>
      <w:bookmarkEnd w:id="29"/>
      <w:r w:rsidR="00337EBF">
        <w:t xml:space="preserve"> </w:t>
      </w:r>
    </w:p>
    <w:p w14:paraId="66D25FC4" w14:textId="481D8742" w:rsidR="00337EBF" w:rsidRDefault="0089780D" w:rsidP="00337EBF">
      <w:pPr>
        <w:jc w:val="both"/>
      </w:pPr>
      <w:r>
        <w:rPr>
          <w:noProof/>
          <w:lang w:val="en-US"/>
        </w:rPr>
        <mc:AlternateContent>
          <mc:Choice Requires="wps">
            <w:drawing>
              <wp:anchor distT="0" distB="0" distL="114300" distR="114300" simplePos="0" relativeHeight="251665408" behindDoc="1" locked="0" layoutInCell="1" allowOverlap="1" wp14:anchorId="30634411" wp14:editId="6A058B6C">
                <wp:simplePos x="0" y="0"/>
                <wp:positionH relativeFrom="column">
                  <wp:posOffset>4105275</wp:posOffset>
                </wp:positionH>
                <wp:positionV relativeFrom="paragraph">
                  <wp:posOffset>2635885</wp:posOffset>
                </wp:positionV>
                <wp:extent cx="1861820"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1861820" cy="635"/>
                        </a:xfrm>
                        <a:prstGeom prst="rect">
                          <a:avLst/>
                        </a:prstGeom>
                        <a:solidFill>
                          <a:prstClr val="white"/>
                        </a:solidFill>
                        <a:ln>
                          <a:noFill/>
                        </a:ln>
                        <a:effectLst/>
                      </wps:spPr>
                      <wps:txbx>
                        <w:txbxContent>
                          <w:p w14:paraId="0333A896" w14:textId="52273366" w:rsidR="00E457CF" w:rsidRPr="00FB1F51" w:rsidRDefault="00E457CF" w:rsidP="0089780D">
                            <w:pPr>
                              <w:pStyle w:val="GPR-Caption"/>
                              <w:rPr>
                                <w:noProof/>
                                <w:color w:val="004E00"/>
                              </w:rPr>
                            </w:pPr>
                            <w:bookmarkStart w:id="30" w:name="_Ref451873209"/>
                            <w:bookmarkStart w:id="31" w:name="_Ref451873185"/>
                            <w:bookmarkStart w:id="32" w:name="_Toc451882104"/>
                            <w:bookmarkStart w:id="33" w:name="_Toc451882312"/>
                            <w:r>
                              <w:t xml:space="preserve">Figure </w:t>
                            </w:r>
                            <w:r>
                              <w:fldChar w:fldCharType="begin"/>
                            </w:r>
                            <w:r>
                              <w:instrText xml:space="preserve"> SEQ Figure \* ARABIC </w:instrText>
                            </w:r>
                            <w:r>
                              <w:fldChar w:fldCharType="separate"/>
                            </w:r>
                            <w:r>
                              <w:rPr>
                                <w:noProof/>
                              </w:rPr>
                              <w:t>4</w:t>
                            </w:r>
                            <w:r>
                              <w:fldChar w:fldCharType="end"/>
                            </w:r>
                            <w:bookmarkEnd w:id="30"/>
                            <w:r>
                              <w:t xml:space="preserve"> - </w:t>
                            </w:r>
                            <w:r w:rsidRPr="001225B2">
                              <w:t>Large Black Walnut Tree on East Side of Premises</w:t>
                            </w:r>
                            <w:bookmarkEnd w:id="31"/>
                            <w:bookmarkEnd w:id="32"/>
                            <w:bookmarkEnd w:id="33"/>
                            <w:r>
                              <w:t xml:space="preserve"> (source: Travis Vanos,, May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634411" id="Text Box 44" o:spid="_x0000_s1027" type="#_x0000_t202" style="position:absolute;left:0;text-align:left;margin-left:323.25pt;margin-top:207.55pt;width:146.6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" stroked="f">
                <v:textbox style="mso-fit-shape-to-text:t" inset="0,0,0,0">
                  <w:txbxContent>
                    <w:p w14:paraId="0333A896" w14:textId="52273366" w:rsidR="00E457CF" w:rsidRPr="00FB1F51" w:rsidRDefault="00E457CF" w:rsidP="0089780D">
                      <w:pPr>
                        <w:pStyle w:val="GPR-Caption"/>
                        <w:rPr>
                          <w:noProof/>
                          <w:color w:val="004E00"/>
                        </w:rPr>
                      </w:pPr>
                      <w:bookmarkStart w:id="34" w:name="_Ref451873209"/>
                      <w:bookmarkStart w:id="35" w:name="_Ref451873185"/>
                      <w:bookmarkStart w:id="36" w:name="_Toc451882104"/>
                      <w:bookmarkStart w:id="37" w:name="_Toc451882312"/>
                      <w:r>
                        <w:t xml:space="preserve">Figure </w:t>
                      </w:r>
                      <w:r>
                        <w:fldChar w:fldCharType="begin"/>
                      </w:r>
                      <w:r>
                        <w:instrText xml:space="preserve"> SEQ Figure \* ARABIC </w:instrText>
                      </w:r>
                      <w:r>
                        <w:fldChar w:fldCharType="separate"/>
                      </w:r>
                      <w:r>
                        <w:rPr>
                          <w:noProof/>
                        </w:rPr>
                        <w:t>4</w:t>
                      </w:r>
                      <w:r>
                        <w:fldChar w:fldCharType="end"/>
                      </w:r>
                      <w:bookmarkEnd w:id="34"/>
                      <w:r>
                        <w:t xml:space="preserve"> - </w:t>
                      </w:r>
                      <w:r w:rsidRPr="001225B2">
                        <w:t>Large Black Walnut Tree on East Side of Premises</w:t>
                      </w:r>
                      <w:bookmarkEnd w:id="35"/>
                      <w:bookmarkEnd w:id="36"/>
                      <w:bookmarkEnd w:id="37"/>
                      <w:r>
                        <w:t xml:space="preserve"> (source: Travis </w:t>
                      </w:r>
                      <w:proofErr w:type="spellStart"/>
                      <w:r>
                        <w:t>Vanos</w:t>
                      </w:r>
                      <w:proofErr w:type="spellEnd"/>
                      <w:proofErr w:type="gramStart"/>
                      <w:r>
                        <w:t>,,</w:t>
                      </w:r>
                      <w:proofErr w:type="gramEnd"/>
                      <w:r>
                        <w:t xml:space="preserve"> May 2016)</w:t>
                      </w:r>
                    </w:p>
                  </w:txbxContent>
                </v:textbox>
                <w10:wrap type="tight"/>
              </v:shape>
            </w:pict>
          </mc:Fallback>
        </mc:AlternateContent>
      </w:r>
      <w:r w:rsidR="00136ABB">
        <w:rPr>
          <w:noProof/>
          <w:color w:val="004E00"/>
          <w:lang w:val="en-US"/>
        </w:rPr>
        <w:drawing>
          <wp:anchor distT="0" distB="0" distL="114300" distR="114300" simplePos="0" relativeHeight="251658240" behindDoc="1" locked="0" layoutInCell="1" allowOverlap="1" wp14:anchorId="2BB401CE" wp14:editId="253295CA">
            <wp:simplePos x="0" y="0"/>
            <wp:positionH relativeFrom="margin">
              <wp:posOffset>4105275</wp:posOffset>
            </wp:positionH>
            <wp:positionV relativeFrom="paragraph">
              <wp:posOffset>94615</wp:posOffset>
            </wp:positionV>
            <wp:extent cx="1861820" cy="2484120"/>
            <wp:effectExtent l="19050" t="19050" r="24130" b="11430"/>
            <wp:wrapTight wrapText="bothSides">
              <wp:wrapPolygon edited="0">
                <wp:start x="-221" y="-166"/>
                <wp:lineTo x="-221" y="21534"/>
                <wp:lineTo x="21659" y="21534"/>
                <wp:lineTo x="21659" y="-166"/>
                <wp:lineTo x="-221" y="-166"/>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61820" cy="24841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37EBF">
        <w:t>Using fiberglass tape measures and survey markers, 10</w:t>
      </w:r>
      <w:r>
        <w:t xml:space="preserve"> m by</w:t>
      </w:r>
      <w:r w:rsidR="00337EBF">
        <w:t xml:space="preserve"> 10</w:t>
      </w:r>
      <w:r>
        <w:t xml:space="preserve"> </w:t>
      </w:r>
      <w:r w:rsidR="00337EBF">
        <w:t xml:space="preserve">m square grids were measured and marked referencing </w:t>
      </w:r>
      <w:r w:rsidR="00F24C7F">
        <w:t xml:space="preserve">a </w:t>
      </w:r>
      <w:r w:rsidR="00337EBF">
        <w:t xml:space="preserve">pre-existing fence to ensure best grid orientation for maximum coverage. </w:t>
      </w:r>
      <w:r w:rsidR="00EB6A33">
        <w:t xml:space="preserve"> </w:t>
      </w:r>
      <w:r w:rsidR="00337EBF">
        <w:t>Data were collected in an area of 1</w:t>
      </w:r>
      <w:r w:rsidR="00F24C7F">
        <w:t>,</w:t>
      </w:r>
      <w:r w:rsidR="00337EBF">
        <w:t>800</w:t>
      </w:r>
      <w:r w:rsidR="00192E78">
        <w:t xml:space="preserve"> </w:t>
      </w:r>
      <w:r w:rsidR="00337EBF">
        <w:t>m</w:t>
      </w:r>
      <w:r w:rsidR="00337EBF">
        <w:rPr>
          <w:vertAlign w:val="superscript"/>
        </w:rPr>
        <w:t>2</w:t>
      </w:r>
      <w:r>
        <w:t xml:space="preserve"> with 10 m by</w:t>
      </w:r>
      <w:r w:rsidR="00337EBF">
        <w:t xml:space="preserve"> 10</w:t>
      </w:r>
      <w:r>
        <w:t xml:space="preserve"> </w:t>
      </w:r>
      <w:r w:rsidR="00337EBF">
        <w:t xml:space="preserve">m grid squares for electric resistance. </w:t>
      </w:r>
      <w:r w:rsidR="00EB6A33">
        <w:t xml:space="preserve"> </w:t>
      </w:r>
      <w:r w:rsidR="00337EBF">
        <w:t xml:space="preserve">GPR data </w:t>
      </w:r>
      <w:r w:rsidR="00F24C7F">
        <w:t xml:space="preserve">were </w:t>
      </w:r>
      <w:r w:rsidR="00337EBF">
        <w:t>collected across the entire grounds (2</w:t>
      </w:r>
      <w:r w:rsidR="00EB6A33">
        <w:t>,</w:t>
      </w:r>
      <w:r w:rsidR="00337EBF">
        <w:t>677</w:t>
      </w:r>
      <w:r w:rsidR="00192E78">
        <w:t xml:space="preserve"> </w:t>
      </w:r>
      <w:r w:rsidR="00337EBF">
        <w:t>m</w:t>
      </w:r>
      <w:r w:rsidR="00337EBF">
        <w:rPr>
          <w:vertAlign w:val="superscript"/>
        </w:rPr>
        <w:t>2</w:t>
      </w:r>
      <w:r>
        <w:t>) in the same 10 m by</w:t>
      </w:r>
      <w:r w:rsidR="00337EBF">
        <w:t xml:space="preserve"> 10</w:t>
      </w:r>
      <w:r>
        <w:t xml:space="preserve"> </w:t>
      </w:r>
      <w:r w:rsidR="00337EBF">
        <w:t xml:space="preserve">m numbered grids as often as allowed, modified out of necessity for avoiding large obstacles </w:t>
      </w:r>
      <w:r w:rsidR="00F24C7F">
        <w:t xml:space="preserve">such as the walnut tree </w:t>
      </w:r>
      <w:r w:rsidR="00337EBF">
        <w:t>seen in</w:t>
      </w:r>
      <w:r>
        <w:t xml:space="preserve"> </w:t>
      </w:r>
      <w:r>
        <w:fldChar w:fldCharType="begin"/>
      </w:r>
      <w:r>
        <w:instrText xml:space="preserve"> REF _Ref451873209 \h </w:instrText>
      </w:r>
      <w:r>
        <w:fldChar w:fldCharType="separate"/>
      </w:r>
      <w:r w:rsidR="00B94818">
        <w:t xml:space="preserve">Figure </w:t>
      </w:r>
      <w:r w:rsidR="00B94818">
        <w:rPr>
          <w:noProof/>
        </w:rPr>
        <w:t>4</w:t>
      </w:r>
      <w:r>
        <w:fldChar w:fldCharType="end"/>
      </w:r>
      <w:r w:rsidR="00337EBF">
        <w:t xml:space="preserve">. </w:t>
      </w:r>
    </w:p>
    <w:p w14:paraId="2C7A89D5" w14:textId="73C2EC9C" w:rsidR="00D963CE" w:rsidRDefault="00D963CE" w:rsidP="00D963CE">
      <w:pPr>
        <w:pStyle w:val="Caption"/>
        <w:jc w:val="center"/>
        <w:rPr>
          <w:color w:val="004E00"/>
        </w:rPr>
      </w:pPr>
      <w:r w:rsidRPr="0046122C">
        <w:rPr>
          <w:color w:val="004E00"/>
        </w:rPr>
        <w:t xml:space="preserve"> </w:t>
      </w:r>
    </w:p>
    <w:p w14:paraId="4E0E001B" w14:textId="77777777" w:rsidR="00D963CE" w:rsidRDefault="00D963CE" w:rsidP="00D963CE"/>
    <w:p w14:paraId="12833778" w14:textId="77777777" w:rsidR="00136ABB" w:rsidRDefault="00136ABB" w:rsidP="00D963CE"/>
    <w:p w14:paraId="4EF3BFB9" w14:textId="26C78CCD" w:rsidR="00136ABB" w:rsidRDefault="00136ABB" w:rsidP="00D963CE"/>
    <w:p w14:paraId="1A537864" w14:textId="50715309" w:rsidR="00D963CE" w:rsidRPr="00AA4637" w:rsidRDefault="00C70509" w:rsidP="00F10C9E">
      <w:pPr>
        <w:pStyle w:val="Heading2"/>
      </w:pPr>
      <w:bookmarkStart w:id="34" w:name="_Toc451882285"/>
      <w:r>
        <w:rPr>
          <w:noProof/>
          <w:lang w:val="en-US"/>
        </w:rPr>
        <w:drawing>
          <wp:anchor distT="0" distB="0" distL="114300" distR="114300" simplePos="0" relativeHeight="251668480" behindDoc="1" locked="0" layoutInCell="1" allowOverlap="1" wp14:anchorId="3D25D6DD" wp14:editId="2275FFC9">
            <wp:simplePos x="0" y="0"/>
            <wp:positionH relativeFrom="margin">
              <wp:posOffset>3623945</wp:posOffset>
            </wp:positionH>
            <wp:positionV relativeFrom="paragraph">
              <wp:posOffset>242570</wp:posOffset>
            </wp:positionV>
            <wp:extent cx="2352675" cy="1762760"/>
            <wp:effectExtent l="19050" t="19050" r="28575" b="27940"/>
            <wp:wrapTight wrapText="bothSides">
              <wp:wrapPolygon edited="0">
                <wp:start x="-175" y="-233"/>
                <wp:lineTo x="-175" y="21709"/>
                <wp:lineTo x="21687" y="21709"/>
                <wp:lineTo x="21687" y="-233"/>
                <wp:lineTo x="-175" y="-233"/>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jessGPR.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52675" cy="1762760"/>
                    </a:xfrm>
                    <a:prstGeom prst="rect">
                      <a:avLst/>
                    </a:prstGeom>
                    <a:ln>
                      <a:solidFill>
                        <a:schemeClr val="tx1"/>
                      </a:solidFill>
                    </a:ln>
                  </pic:spPr>
                </pic:pic>
              </a:graphicData>
            </a:graphic>
          </wp:anchor>
        </w:drawing>
      </w:r>
      <w:r w:rsidR="00D963CE">
        <w:t>3</w:t>
      </w:r>
      <w:r w:rsidR="002776AF">
        <w:t>.2</w:t>
      </w:r>
      <w:r w:rsidR="00D963CE" w:rsidRPr="00AA4637">
        <w:t xml:space="preserve"> </w:t>
      </w:r>
      <w:r w:rsidR="002F3174">
        <w:t>Ground Penetrating Radar</w:t>
      </w:r>
      <w:bookmarkEnd w:id="34"/>
    </w:p>
    <w:p w14:paraId="27F4F390" w14:textId="1F5BBAE2" w:rsidR="0089780D" w:rsidRDefault="00192E78" w:rsidP="00192E78">
      <w:pPr>
        <w:keepNext/>
        <w:jc w:val="both"/>
      </w:pPr>
      <w:r>
        <w:rPr>
          <w:noProof/>
          <w:lang w:val="en-US"/>
        </w:rPr>
        <mc:AlternateContent>
          <mc:Choice Requires="wps">
            <w:drawing>
              <wp:anchor distT="0" distB="0" distL="114300" distR="114300" simplePos="0" relativeHeight="251670528" behindDoc="1" locked="0" layoutInCell="1" allowOverlap="1" wp14:anchorId="77A13EE5" wp14:editId="0B1D0E86">
                <wp:simplePos x="0" y="0"/>
                <wp:positionH relativeFrom="column">
                  <wp:posOffset>3505200</wp:posOffset>
                </wp:positionH>
                <wp:positionV relativeFrom="paragraph">
                  <wp:posOffset>1845310</wp:posOffset>
                </wp:positionV>
                <wp:extent cx="2409825" cy="635"/>
                <wp:effectExtent l="0" t="0" r="9525" b="0"/>
                <wp:wrapTight wrapText="bothSides">
                  <wp:wrapPolygon edited="0">
                    <wp:start x="0" y="0"/>
                    <wp:lineTo x="0" y="20282"/>
                    <wp:lineTo x="21515" y="20282"/>
                    <wp:lineTo x="21515"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a:effectLst/>
                      </wps:spPr>
                      <wps:txbx>
                        <w:txbxContent>
                          <w:p w14:paraId="7E1CE7E7" w14:textId="1F5A6DF2" w:rsidR="00E457CF" w:rsidRPr="00D96273" w:rsidRDefault="00E457CF" w:rsidP="00192E78">
                            <w:pPr>
                              <w:pStyle w:val="GPR-Caption"/>
                              <w:rPr>
                                <w:noProof/>
                              </w:rPr>
                            </w:pPr>
                            <w:bookmarkStart w:id="35" w:name="_Ref451873724"/>
                            <w:bookmarkStart w:id="36" w:name="_Toc451882105"/>
                            <w:bookmarkStart w:id="37" w:name="_Toc451882313"/>
                            <w:r>
                              <w:t xml:space="preserve">Figure </w:t>
                            </w:r>
                            <w:r>
                              <w:fldChar w:fldCharType="begin"/>
                            </w:r>
                            <w:r>
                              <w:instrText xml:space="preserve"> SEQ Figure \* ARABIC </w:instrText>
                            </w:r>
                            <w:r>
                              <w:fldChar w:fldCharType="separate"/>
                            </w:r>
                            <w:r>
                              <w:rPr>
                                <w:noProof/>
                              </w:rPr>
                              <w:t>5</w:t>
                            </w:r>
                            <w:r>
                              <w:fldChar w:fldCharType="end"/>
                            </w:r>
                            <w:bookmarkEnd w:id="35"/>
                            <w:r>
                              <w:t xml:space="preserve"> - </w:t>
                            </w:r>
                            <w:r w:rsidRPr="00657E14">
                              <w:t>Jessica Chan of JJT Consulting using GSSI’s SIR-3000 Cart System</w:t>
                            </w:r>
                            <w:bookmarkEnd w:id="36"/>
                            <w:bookmarkEnd w:id="37"/>
                            <w:r>
                              <w:t xml:space="preserve"> (source: J Jn. Baptiste, May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13EE5" id="Text Box 46" o:spid="_x0000_s1028" type="#_x0000_t202" style="position:absolute;left:0;text-align:left;margin-left:276pt;margin-top:145.3pt;width:189.75pt;height:.05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XwANQIAAHQEAAAOAAAAZHJzL2Uyb0RvYy54bWysVFFv2jAQfp+0/2D5fQRYi7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" stroked="f">
                <v:textbox style="mso-fit-shape-to-text:t" inset="0,0,0,0">
                  <w:txbxContent>
                    <w:p w14:paraId="7E1CE7E7" w14:textId="1F5A6DF2" w:rsidR="00E457CF" w:rsidRPr="00D96273" w:rsidRDefault="00E457CF" w:rsidP="00192E78">
                      <w:pPr>
                        <w:pStyle w:val="GPR-Caption"/>
                        <w:rPr>
                          <w:noProof/>
                        </w:rPr>
                      </w:pPr>
                      <w:bookmarkStart w:id="42" w:name="_Ref451873724"/>
                      <w:bookmarkStart w:id="43" w:name="_Toc451882105"/>
                      <w:bookmarkStart w:id="44" w:name="_Toc451882313"/>
                      <w:r>
                        <w:t xml:space="preserve">Figure </w:t>
                      </w:r>
                      <w:r>
                        <w:fldChar w:fldCharType="begin"/>
                      </w:r>
                      <w:r>
                        <w:instrText xml:space="preserve"> SEQ Figure \* ARABIC </w:instrText>
                      </w:r>
                      <w:r>
                        <w:fldChar w:fldCharType="separate"/>
                      </w:r>
                      <w:r>
                        <w:rPr>
                          <w:noProof/>
                        </w:rPr>
                        <w:t>5</w:t>
                      </w:r>
                      <w:r>
                        <w:fldChar w:fldCharType="end"/>
                      </w:r>
                      <w:bookmarkEnd w:id="42"/>
                      <w:r>
                        <w:t xml:space="preserve"> - </w:t>
                      </w:r>
                      <w:r w:rsidRPr="00657E14">
                        <w:t>Jessica Chan of JJT Consulting using GSSI’s SIR-3000 Cart System</w:t>
                      </w:r>
                      <w:bookmarkEnd w:id="43"/>
                      <w:bookmarkEnd w:id="44"/>
                      <w:r>
                        <w:t xml:space="preserve"> (source: J Jn. Baptiste, May 2016)</w:t>
                      </w:r>
                    </w:p>
                  </w:txbxContent>
                </v:textbox>
                <w10:wrap type="tight"/>
              </v:shape>
            </w:pict>
          </mc:Fallback>
        </mc:AlternateContent>
      </w:r>
      <w:r w:rsidR="002F3174">
        <w:t xml:space="preserve">A Ground Penetrating Radar (GPR) survey was completed over </w:t>
      </w:r>
      <w:r w:rsidR="00EB6A33">
        <w:t>the</w:t>
      </w:r>
      <w:r w:rsidR="002F3174">
        <w:t xml:space="preserve"> total 2</w:t>
      </w:r>
      <w:r w:rsidR="00F24C7F">
        <w:t>,</w:t>
      </w:r>
      <w:r w:rsidR="002F3174">
        <w:t>677</w:t>
      </w:r>
      <w:r>
        <w:t xml:space="preserve"> </w:t>
      </w:r>
      <w:r w:rsidR="002F3174">
        <w:t xml:space="preserve">m² of suitable terrain. </w:t>
      </w:r>
      <w:r w:rsidR="00AA6E51">
        <w:t xml:space="preserve"> </w:t>
      </w:r>
      <w:r w:rsidR="002F3174">
        <w:t xml:space="preserve">The GPR unit </w:t>
      </w:r>
      <w:r w:rsidR="00EB6A33">
        <w:t>consisted of a</w:t>
      </w:r>
      <w:r w:rsidR="002F3174">
        <w:t xml:space="preserve"> GSSI’s SIR-3000 system </w:t>
      </w:r>
      <w:r w:rsidR="00EB6A33">
        <w:t>and</w:t>
      </w:r>
      <w:r w:rsidR="002F3174">
        <w:t xml:space="preserve"> a 400</w:t>
      </w:r>
      <w:r>
        <w:t xml:space="preserve"> </w:t>
      </w:r>
      <w:r w:rsidR="002F3174">
        <w:t xml:space="preserve">MHz </w:t>
      </w:r>
      <w:r w:rsidR="00883328">
        <w:t>antenna mounted</w:t>
      </w:r>
      <w:r w:rsidR="00EB6A33">
        <w:t xml:space="preserve"> </w:t>
      </w:r>
      <w:r w:rsidR="002F3174">
        <w:t>to a three-wheeled survey cart</w:t>
      </w:r>
      <w:r w:rsidR="0089780D">
        <w:t xml:space="preserve"> (see</w:t>
      </w:r>
      <w:r>
        <w:t xml:space="preserve"> </w:t>
      </w:r>
      <w:r>
        <w:fldChar w:fldCharType="begin"/>
      </w:r>
      <w:r>
        <w:instrText xml:space="preserve"> REF _Ref451873724 \h </w:instrText>
      </w:r>
      <w:r>
        <w:fldChar w:fldCharType="separate"/>
      </w:r>
      <w:r w:rsidR="00B94818">
        <w:t xml:space="preserve">Figure </w:t>
      </w:r>
      <w:r w:rsidR="00B94818">
        <w:rPr>
          <w:noProof/>
        </w:rPr>
        <w:t>5</w:t>
      </w:r>
      <w:r>
        <w:fldChar w:fldCharType="end"/>
      </w:r>
      <w:r w:rsidR="0089780D">
        <w:t>)</w:t>
      </w:r>
      <w:r w:rsidR="002F3174">
        <w:t xml:space="preserve">. </w:t>
      </w:r>
      <w:r w:rsidR="00AA6E51">
        <w:t xml:space="preserve"> </w:t>
      </w:r>
      <w:r w:rsidR="00A51C7F">
        <w:t xml:space="preserve">The original tow-cart (seen in </w:t>
      </w:r>
      <w:r w:rsidR="00A51C7F">
        <w:fldChar w:fldCharType="begin"/>
      </w:r>
      <w:r w:rsidR="00A51C7F">
        <w:instrText xml:space="preserve"> REF _Ref451873835 \h </w:instrText>
      </w:r>
      <w:r w:rsidR="00A51C7F">
        <w:fldChar w:fldCharType="separate"/>
      </w:r>
      <w:r w:rsidR="00B94818" w:rsidRPr="00C70509">
        <w:t xml:space="preserve">Figure </w:t>
      </w:r>
      <w:r w:rsidR="00B94818">
        <w:rPr>
          <w:noProof/>
        </w:rPr>
        <w:t>7</w:t>
      </w:r>
      <w:r w:rsidR="00A51C7F">
        <w:fldChar w:fldCharType="end"/>
      </w:r>
      <w:r w:rsidR="00A51C7F">
        <w:t xml:space="preserve">) with single survey wheel proved faulty and was replaced with the functioning push cart configuration (See </w:t>
      </w:r>
      <w:r w:rsidR="00A51C7F">
        <w:fldChar w:fldCharType="begin"/>
      </w:r>
      <w:r w:rsidR="00A51C7F">
        <w:instrText xml:space="preserve"> REF _Ref451949226 \h </w:instrText>
      </w:r>
      <w:r w:rsidR="00A51C7F">
        <w:fldChar w:fldCharType="separate"/>
      </w:r>
      <w:r w:rsidR="00B94818">
        <w:t>7.1 Equipment</w:t>
      </w:r>
      <w:r w:rsidR="00A51C7F">
        <w:fldChar w:fldCharType="end"/>
      </w:r>
      <w:r w:rsidR="00A51C7F">
        <w:t xml:space="preserve"> for a full discussion).  </w:t>
      </w:r>
      <w:r w:rsidR="00B23A62">
        <w:t>Given the content of the soil,</w:t>
      </w:r>
      <w:r w:rsidR="00EB6A33">
        <w:t xml:space="preserve"> </w:t>
      </w:r>
      <w:r w:rsidR="00B23A62">
        <w:t>a</w:t>
      </w:r>
      <w:r w:rsidR="002F3174">
        <w:t xml:space="preserve"> 400</w:t>
      </w:r>
      <w:r>
        <w:t xml:space="preserve"> </w:t>
      </w:r>
      <w:r w:rsidR="002F3174">
        <w:t>MHz antenna was used</w:t>
      </w:r>
      <w:r w:rsidR="00B23A62">
        <w:t>, which allow</w:t>
      </w:r>
      <w:r w:rsidR="00EB6A33">
        <w:t>ed</w:t>
      </w:r>
      <w:r w:rsidR="0089780D">
        <w:t xml:space="preserve"> the best signal penetration</w:t>
      </w:r>
      <w:r w:rsidR="002F3174">
        <w:t xml:space="preserve">. </w:t>
      </w:r>
      <w:r w:rsidR="00AA6E51">
        <w:t xml:space="preserve"> </w:t>
      </w:r>
      <w:r w:rsidR="002F3174">
        <w:t xml:space="preserve">A total of 31 grids were marked, arranged and traversed in </w:t>
      </w:r>
      <w:r w:rsidR="00B23A62">
        <w:t>either a north to south or east to west direction, depending on the traverse direction that would allow for the fullest or</w:t>
      </w:r>
      <w:r w:rsidR="002F3174">
        <w:t xml:space="preserve"> most accurate coverage of the museum grounds.</w:t>
      </w:r>
      <w:r w:rsidRPr="00192E78">
        <w:rPr>
          <w:noProof/>
          <w:lang w:val="en-US"/>
        </w:rPr>
        <w:t xml:space="preserve"> </w:t>
      </w:r>
    </w:p>
    <w:p w14:paraId="616A7928" w14:textId="3A793AA3" w:rsidR="0099653E" w:rsidRPr="00C70509" w:rsidRDefault="002F3174" w:rsidP="002F3174">
      <w:pPr>
        <w:keepNext/>
        <w:jc w:val="both"/>
        <w:rPr>
          <w:ins w:id="38" w:author="Ian D. Smith" w:date="2016-05-25T10:47:00Z"/>
          <w:noProof/>
          <w:highlight w:val="yellow"/>
          <w:lang w:val="en-US"/>
        </w:rPr>
      </w:pPr>
      <w:r>
        <w:t xml:space="preserve">Whenever possible, grids were </w:t>
      </w:r>
      <w:r w:rsidR="00136ABB">
        <w:t xml:space="preserve">surveyed </w:t>
      </w:r>
      <w:r>
        <w:t>in the established 10</w:t>
      </w:r>
      <w:r w:rsidR="0089780D">
        <w:t xml:space="preserve"> m</w:t>
      </w:r>
      <w:r>
        <w:t xml:space="preserve"> </w:t>
      </w:r>
      <w:r w:rsidR="0089780D">
        <w:t>by</w:t>
      </w:r>
      <w:r>
        <w:t xml:space="preserve"> 10 m grid squares </w:t>
      </w:r>
      <w:r w:rsidR="00EB6A33">
        <w:t xml:space="preserve">that were also </w:t>
      </w:r>
      <w:r>
        <w:t xml:space="preserve">used for the resistivity meter survey. </w:t>
      </w:r>
      <w:r w:rsidR="00AA6E51">
        <w:t xml:space="preserve"> </w:t>
      </w:r>
      <w:r>
        <w:t xml:space="preserve">This was completed to facilitate the process of analysing the data and correlating </w:t>
      </w:r>
      <w:r w:rsidR="00C70509" w:rsidRPr="00C70509">
        <w:rPr>
          <w:highlight w:val="yellow"/>
        </w:rPr>
        <w:t>potential</w:t>
      </w:r>
      <w:r w:rsidRPr="00C70509">
        <w:rPr>
          <w:highlight w:val="yellow"/>
        </w:rPr>
        <w:t xml:space="preserve"> burial locations detected with both instruments.</w:t>
      </w:r>
      <w:r w:rsidR="00AA6E51" w:rsidRPr="00C70509">
        <w:rPr>
          <w:highlight w:val="yellow"/>
        </w:rPr>
        <w:t xml:space="preserve">  </w:t>
      </w:r>
      <w:r w:rsidRPr="00C70509">
        <w:rPr>
          <w:highlight w:val="yellow"/>
        </w:rPr>
        <w:t>However, due to large obstacles and narrow areas, some additional</w:t>
      </w:r>
      <w:r w:rsidR="00E6735F" w:rsidRPr="00C70509">
        <w:rPr>
          <w:highlight w:val="yellow"/>
        </w:rPr>
        <w:t xml:space="preserve"> g</w:t>
      </w:r>
      <w:r w:rsidRPr="00C70509">
        <w:rPr>
          <w:highlight w:val="yellow"/>
        </w:rPr>
        <w:t xml:space="preserve">rids were added to maximize </w:t>
      </w:r>
      <w:r w:rsidR="003336B3" w:rsidRPr="00C70509">
        <w:rPr>
          <w:highlight w:val="yellow"/>
        </w:rPr>
        <w:t>coverage and prevent null data</w:t>
      </w:r>
      <w:r w:rsidR="00E6735F" w:rsidRPr="00C70509">
        <w:rPr>
          <w:highlight w:val="yellow"/>
        </w:rPr>
        <w:t xml:space="preserve"> (</w:t>
      </w:r>
      <w:r w:rsidR="00E6735F" w:rsidRPr="00C70509">
        <w:rPr>
          <w:highlight w:val="yellow"/>
        </w:rPr>
        <w:fldChar w:fldCharType="begin"/>
      </w:r>
      <w:r w:rsidR="00E6735F" w:rsidRPr="00C70509">
        <w:rPr>
          <w:highlight w:val="yellow"/>
        </w:rPr>
        <w:instrText xml:space="preserve"> REF _Ref451442445 \h </w:instrText>
      </w:r>
      <w:r w:rsidR="00C70509" w:rsidRPr="00C70509">
        <w:rPr>
          <w:highlight w:val="yellow"/>
        </w:rPr>
        <w:instrText xml:space="preserve"> \* MERGEFORMAT </w:instrText>
      </w:r>
      <w:r w:rsidR="00E6735F" w:rsidRPr="00C70509">
        <w:rPr>
          <w:highlight w:val="yellow"/>
        </w:rPr>
      </w:r>
      <w:r w:rsidR="00E6735F" w:rsidRPr="00C70509">
        <w:rPr>
          <w:highlight w:val="yellow"/>
        </w:rPr>
        <w:fldChar w:fldCharType="separate"/>
      </w:r>
      <w:r w:rsidR="00B94818" w:rsidRPr="00B94818">
        <w:rPr>
          <w:highlight w:val="yellow"/>
        </w:rPr>
        <w:t>Figure 6</w:t>
      </w:r>
      <w:r w:rsidR="00E6735F" w:rsidRPr="00C70509">
        <w:rPr>
          <w:highlight w:val="yellow"/>
        </w:rPr>
        <w:fldChar w:fldCharType="end"/>
      </w:r>
      <w:r w:rsidR="00E6735F" w:rsidRPr="00C70509">
        <w:rPr>
          <w:highlight w:val="yellow"/>
        </w:rPr>
        <w:t>)</w:t>
      </w:r>
      <w:r w:rsidR="003336B3" w:rsidRPr="00C70509">
        <w:rPr>
          <w:highlight w:val="yellow"/>
        </w:rPr>
        <w:t>.</w:t>
      </w:r>
      <w:r w:rsidR="00362C1E" w:rsidRPr="00C70509">
        <w:rPr>
          <w:noProof/>
          <w:highlight w:val="yellow"/>
          <w:lang w:val="en-US"/>
        </w:rPr>
        <w:t xml:space="preserve"> </w:t>
      </w:r>
    </w:p>
    <w:p w14:paraId="6EAF48D6" w14:textId="77777777" w:rsidR="00C70509" w:rsidRDefault="00C70509" w:rsidP="00C70509">
      <w:pPr>
        <w:keepNext/>
        <w:jc w:val="center"/>
      </w:pPr>
      <w:r w:rsidRPr="00C70509">
        <w:rPr>
          <w:noProof/>
          <w:highlight w:val="yellow"/>
          <w:lang w:val="en-US"/>
        </w:rPr>
        <w:drawing>
          <wp:inline distT="0" distB="0" distL="0" distR="0" wp14:anchorId="333CA652" wp14:editId="58786A10">
            <wp:extent cx="4871817" cy="6372079"/>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raversedirection.jpg"/>
                    <pic:cNvPicPr/>
                  </pic:nvPicPr>
                  <pic:blipFill rotWithShape="1">
                    <a:blip r:embed="rId31">
                      <a:extLst>
                        <a:ext uri="{28A0092B-C50C-407E-A947-70E740481C1C}">
                          <a14:useLocalDpi xmlns:a14="http://schemas.microsoft.com/office/drawing/2010/main" val="0"/>
                        </a:ext>
                      </a:extLst>
                    </a:blip>
                    <a:srcRect l="1122" t="743" r="2084" b="1428"/>
                    <a:stretch/>
                  </pic:blipFill>
                  <pic:spPr bwMode="auto">
                    <a:xfrm>
                      <a:off x="0" y="0"/>
                      <a:ext cx="4882036" cy="6385445"/>
                    </a:xfrm>
                    <a:prstGeom prst="rect">
                      <a:avLst/>
                    </a:prstGeom>
                    <a:ln>
                      <a:noFill/>
                    </a:ln>
                    <a:extLst>
                      <a:ext uri="{53640926-AAD7-44D8-BBD7-CCE9431645EC}">
                        <a14:shadowObscured xmlns:a14="http://schemas.microsoft.com/office/drawing/2010/main"/>
                      </a:ext>
                    </a:extLst>
                  </pic:spPr>
                </pic:pic>
              </a:graphicData>
            </a:graphic>
          </wp:inline>
        </w:drawing>
      </w:r>
    </w:p>
    <w:p w14:paraId="558A3C6B" w14:textId="77777777" w:rsidR="00C70509" w:rsidRDefault="00C70509" w:rsidP="00C70509">
      <w:pPr>
        <w:pStyle w:val="GPR-Caption"/>
      </w:pPr>
      <w:bookmarkStart w:id="39" w:name="_Ref451442445"/>
      <w:bookmarkStart w:id="40" w:name="_Ref451630102"/>
      <w:bookmarkStart w:id="41" w:name="_Toc451882107"/>
      <w:bookmarkStart w:id="42" w:name="_Toc451882315"/>
      <w:r>
        <w:t xml:space="preserve">Figure </w:t>
      </w:r>
      <w:r>
        <w:fldChar w:fldCharType="begin"/>
      </w:r>
      <w:r>
        <w:instrText xml:space="preserve"> SEQ Figure \* ARABIC </w:instrText>
      </w:r>
      <w:r>
        <w:fldChar w:fldCharType="separate"/>
      </w:r>
      <w:r w:rsidR="00B94818">
        <w:rPr>
          <w:noProof/>
        </w:rPr>
        <w:t>6</w:t>
      </w:r>
      <w:r>
        <w:fldChar w:fldCharType="end"/>
      </w:r>
      <w:bookmarkEnd w:id="39"/>
      <w:r>
        <w:t xml:space="preserve"> - </w:t>
      </w:r>
      <w:r w:rsidRPr="00987E3E">
        <w:t>Traverse Direction of Ground Penetrating RADAR Survey</w:t>
      </w:r>
      <w:bookmarkEnd w:id="40"/>
      <w:bookmarkEnd w:id="41"/>
      <w:bookmarkEnd w:id="42"/>
    </w:p>
    <w:p w14:paraId="548ADF8F" w14:textId="77777777" w:rsidR="00C70509" w:rsidRDefault="00C70509" w:rsidP="002F3174">
      <w:pPr>
        <w:keepNext/>
        <w:jc w:val="both"/>
        <w:rPr>
          <w:noProof/>
          <w:lang w:val="en-US"/>
        </w:rPr>
      </w:pPr>
    </w:p>
    <w:p w14:paraId="745F5108" w14:textId="78C42596" w:rsidR="002F3174" w:rsidRDefault="00C70509" w:rsidP="002F3174">
      <w:pPr>
        <w:keepNext/>
        <w:jc w:val="both"/>
      </w:pPr>
      <w:moveToRangeStart w:id="43" w:author="Travis Vanos" w:date="2016-05-21T11:01:00Z" w:name="move451591793"/>
      <w:commentRangeStart w:id="44"/>
      <w:ins w:id="45" w:author="Travis Vanos" w:date="2016-05-21T11:01:00Z">
        <w:r>
          <w:rPr>
            <w:noProof/>
            <w:lang w:val="en-US"/>
          </w:rPr>
          <w:drawing>
            <wp:anchor distT="0" distB="0" distL="114300" distR="114300" simplePos="0" relativeHeight="251661312" behindDoc="1" locked="0" layoutInCell="1" allowOverlap="1" wp14:anchorId="6D3E47FF" wp14:editId="1ABDFB94">
              <wp:simplePos x="0" y="0"/>
              <wp:positionH relativeFrom="margin">
                <wp:posOffset>1510665</wp:posOffset>
              </wp:positionH>
              <wp:positionV relativeFrom="paragraph">
                <wp:posOffset>582930</wp:posOffset>
              </wp:positionV>
              <wp:extent cx="2936240" cy="3359785"/>
              <wp:effectExtent l="16827" t="21273" r="14288" b="14287"/>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acts.jpg"/>
                      <pic:cNvPicPr/>
                    </pic:nvPicPr>
                    <pic:blipFill rotWithShape="1">
                      <a:blip r:embed="rId32" cstate="print">
                        <a:extLst>
                          <a:ext uri="{28A0092B-C50C-407E-A947-70E740481C1C}">
                            <a14:useLocalDpi xmlns:a14="http://schemas.microsoft.com/office/drawing/2010/main" val="0"/>
                          </a:ext>
                        </a:extLst>
                      </a:blip>
                      <a:srcRect l="36463" r="14362"/>
                      <a:stretch/>
                    </pic:blipFill>
                    <pic:spPr bwMode="auto">
                      <a:xfrm rot="5400000">
                        <a:off x="0" y="0"/>
                        <a:ext cx="2936240" cy="33597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moveToRangeEnd w:id="43"/>
      <w:commentRangeEnd w:id="44"/>
      <w:r w:rsidR="0089780D">
        <w:rPr>
          <w:noProof/>
          <w:lang w:val="en-US"/>
        </w:rPr>
        <mc:AlternateContent>
          <mc:Choice Requires="wps">
            <w:drawing>
              <wp:anchor distT="0" distB="0" distL="114300" distR="114300" simplePos="0" relativeHeight="251667456" behindDoc="1" locked="0" layoutInCell="1" allowOverlap="1" wp14:anchorId="60B57661" wp14:editId="12EFA473">
                <wp:simplePos x="0" y="0"/>
                <wp:positionH relativeFrom="column">
                  <wp:posOffset>1294130</wp:posOffset>
                </wp:positionH>
                <wp:positionV relativeFrom="paragraph">
                  <wp:posOffset>3796665</wp:posOffset>
                </wp:positionV>
                <wp:extent cx="3359785"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3359785" cy="635"/>
                        </a:xfrm>
                        <a:prstGeom prst="rect">
                          <a:avLst/>
                        </a:prstGeom>
                        <a:solidFill>
                          <a:prstClr val="white"/>
                        </a:solidFill>
                        <a:ln>
                          <a:noFill/>
                        </a:ln>
                        <a:effectLst/>
                      </wps:spPr>
                      <wps:txbx>
                        <w:txbxContent>
                          <w:p w14:paraId="1438B286" w14:textId="794557C4" w:rsidR="00E457CF" w:rsidRPr="00880BD0" w:rsidRDefault="00E457CF" w:rsidP="0089780D">
                            <w:pPr>
                              <w:pStyle w:val="GPR-Caption"/>
                              <w:rPr>
                                <w:noProof/>
                              </w:rPr>
                            </w:pPr>
                            <w:bookmarkStart w:id="46" w:name="_Ref451873835"/>
                            <w:bookmarkStart w:id="47" w:name="_Toc451882106"/>
                            <w:bookmarkStart w:id="48" w:name="_Toc451882314"/>
                            <w:r w:rsidRPr="00C70509">
                              <w:t xml:space="preserve">Figure </w:t>
                            </w:r>
                            <w:r w:rsidRPr="00C70509">
                              <w:fldChar w:fldCharType="begin"/>
                            </w:r>
                            <w:r w:rsidRPr="00C70509">
                              <w:instrText xml:space="preserve"> SEQ Figure \* ARABIC </w:instrText>
                            </w:r>
                            <w:r w:rsidRPr="00C70509">
                              <w:fldChar w:fldCharType="separate"/>
                            </w:r>
                            <w:r>
                              <w:rPr>
                                <w:noProof/>
                              </w:rPr>
                              <w:t>7</w:t>
                            </w:r>
                            <w:r w:rsidRPr="00C70509">
                              <w:fldChar w:fldCharType="end"/>
                            </w:r>
                            <w:bookmarkEnd w:id="46"/>
                            <w:r>
                              <w:t xml:space="preserve"> - Typical 10 m by</w:t>
                            </w:r>
                            <w:r w:rsidRPr="00037B11">
                              <w:t xml:space="preserve"> 10 m Grid with 25cm Transects</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57661" id="Text Box 45" o:spid="_x0000_s1029" type="#_x0000_t202" style="position:absolute;left:0;text-align:left;margin-left:101.9pt;margin-top:298.95pt;width:264.5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" stroked="f">
                <v:textbox style="mso-fit-shape-to-text:t" inset="0,0,0,0">
                  <w:txbxContent>
                    <w:p w14:paraId="1438B286" w14:textId="794557C4" w:rsidR="00E457CF" w:rsidRPr="00880BD0" w:rsidRDefault="00E457CF" w:rsidP="0089780D">
                      <w:pPr>
                        <w:pStyle w:val="GPR-Caption"/>
                        <w:rPr>
                          <w:noProof/>
                        </w:rPr>
                      </w:pPr>
                      <w:bookmarkStart w:id="56" w:name="_Ref451873835"/>
                      <w:bookmarkStart w:id="57" w:name="_Toc451882106"/>
                      <w:bookmarkStart w:id="58" w:name="_Toc451882314"/>
                      <w:r w:rsidRPr="00C70509">
                        <w:t xml:space="preserve">Figure </w:t>
                      </w:r>
                      <w:r w:rsidRPr="00C70509">
                        <w:fldChar w:fldCharType="begin"/>
                      </w:r>
                      <w:r w:rsidRPr="00C70509">
                        <w:instrText xml:space="preserve"> SEQ Figure \* ARABIC </w:instrText>
                      </w:r>
                      <w:r w:rsidRPr="00C70509">
                        <w:fldChar w:fldCharType="separate"/>
                      </w:r>
                      <w:r>
                        <w:rPr>
                          <w:noProof/>
                        </w:rPr>
                        <w:t>7</w:t>
                      </w:r>
                      <w:r w:rsidRPr="00C70509">
                        <w:fldChar w:fldCharType="end"/>
                      </w:r>
                      <w:bookmarkEnd w:id="56"/>
                      <w:r>
                        <w:t xml:space="preserve"> - Typical 10 m by</w:t>
                      </w:r>
                      <w:r w:rsidRPr="00037B11">
                        <w:t xml:space="preserve"> 10 m Grid with 25cm Transects</w:t>
                      </w:r>
                      <w:bookmarkEnd w:id="57"/>
                      <w:bookmarkEnd w:id="58"/>
                    </w:p>
                  </w:txbxContent>
                </v:textbox>
                <w10:wrap type="tight"/>
              </v:shape>
            </w:pict>
          </mc:Fallback>
        </mc:AlternateContent>
      </w:r>
      <w:r w:rsidR="00873AD3">
        <w:rPr>
          <w:rStyle w:val="CommentReference"/>
        </w:rPr>
        <w:commentReference w:id="44"/>
      </w:r>
      <w:r w:rsidR="002F3174">
        <w:t>Data were coll</w:t>
      </w:r>
      <w:r w:rsidR="00AA6E51">
        <w:t>ected in linear transects at 25</w:t>
      </w:r>
      <w:r w:rsidR="00192E78">
        <w:t xml:space="preserve"> </w:t>
      </w:r>
      <w:r w:rsidR="002F3174">
        <w:t>cm intervals re</w:t>
      </w:r>
      <w:r w:rsidR="00192E78">
        <w:t>sulting in 41 transects per 10 m by</w:t>
      </w:r>
      <w:r w:rsidR="002F3174">
        <w:t xml:space="preserve"> 10 m grid</w:t>
      </w:r>
      <w:r w:rsidR="00192E78">
        <w:t xml:space="preserve"> (see </w:t>
      </w:r>
      <w:r w:rsidR="00192E78" w:rsidRPr="002673A7">
        <w:rPr>
          <w:highlight w:val="yellow"/>
          <w:rPrChange w:id="49" w:author="Ian D. Smith" w:date="2016-05-25T10:48:00Z">
            <w:rPr/>
          </w:rPrChange>
        </w:rPr>
        <w:fldChar w:fldCharType="begin"/>
      </w:r>
      <w:r w:rsidR="00192E78" w:rsidRPr="00C70509">
        <w:instrText xml:space="preserve"> REF _Ref451873835 \h </w:instrText>
      </w:r>
      <w:r w:rsidR="002673A7">
        <w:rPr>
          <w:highlight w:val="yellow"/>
        </w:rPr>
        <w:instrText xml:space="preserve"> \* MERGEFORMAT </w:instrText>
      </w:r>
      <w:r w:rsidR="00192E78" w:rsidRPr="002673A7">
        <w:rPr>
          <w:highlight w:val="yellow"/>
          <w:rPrChange w:id="50" w:author="Ian D. Smith" w:date="2016-05-25T10:48:00Z">
            <w:rPr>
              <w:highlight w:val="yellow"/>
            </w:rPr>
          </w:rPrChange>
        </w:rPr>
      </w:r>
      <w:r w:rsidR="00192E78" w:rsidRPr="002673A7">
        <w:rPr>
          <w:highlight w:val="yellow"/>
          <w:rPrChange w:id="51" w:author="Ian D. Smith" w:date="2016-05-25T10:48:00Z">
            <w:rPr/>
          </w:rPrChange>
        </w:rPr>
        <w:fldChar w:fldCharType="separate"/>
      </w:r>
      <w:r w:rsidR="00B94818" w:rsidRPr="00C70509">
        <w:t xml:space="preserve">Figure </w:t>
      </w:r>
      <w:r w:rsidR="00B94818">
        <w:rPr>
          <w:noProof/>
        </w:rPr>
        <w:t>7</w:t>
      </w:r>
      <w:r w:rsidR="00192E78" w:rsidRPr="002673A7">
        <w:rPr>
          <w:highlight w:val="yellow"/>
          <w:rPrChange w:id="52" w:author="Ian D. Smith" w:date="2016-05-25T10:48:00Z">
            <w:rPr/>
          </w:rPrChange>
        </w:rPr>
        <w:fldChar w:fldCharType="end"/>
      </w:r>
      <w:r w:rsidR="00192E78">
        <w:t>)</w:t>
      </w:r>
      <w:r w:rsidR="002F3174">
        <w:t>.  When possible, grids were walked in a north to south direction to best detect burials that would be east to west facing</w:t>
      </w:r>
      <w:r w:rsidR="002673A7">
        <w:t>, typical of Christian burials</w:t>
      </w:r>
      <w:r w:rsidR="00362C1E">
        <w:t xml:space="preserve">. </w:t>
      </w:r>
    </w:p>
    <w:p w14:paraId="24B1B29A" w14:textId="2281C932" w:rsidR="00362C1E" w:rsidRDefault="00362C1E" w:rsidP="00D23F91">
      <w:pPr>
        <w:keepNext/>
        <w:jc w:val="center"/>
      </w:pPr>
    </w:p>
    <w:p w14:paraId="4CA0D40E" w14:textId="0FAEF0AB" w:rsidR="002F3174" w:rsidRDefault="002F3174" w:rsidP="002F3174">
      <w:pPr>
        <w:jc w:val="both"/>
      </w:pPr>
      <w:r>
        <w:t xml:space="preserve">The depth of </w:t>
      </w:r>
      <w:r w:rsidR="002673A7">
        <w:t xml:space="preserve">any </w:t>
      </w:r>
      <w:r>
        <w:t xml:space="preserve">discovered anomalies </w:t>
      </w:r>
      <w:r w:rsidR="00864F76">
        <w:t xml:space="preserve">were </w:t>
      </w:r>
      <w:r>
        <w:t>estimated by the amount of time (</w:t>
      </w:r>
      <w:r w:rsidR="00864F76">
        <w:t>in nanoseconds, nS</w:t>
      </w:r>
      <w:r>
        <w:t xml:space="preserve">) pulses from the GPR antenna </w:t>
      </w:r>
      <w:r w:rsidR="00864F76">
        <w:t xml:space="preserve">took </w:t>
      </w:r>
      <w:r>
        <w:t xml:space="preserve">to travel through the medium given the </w:t>
      </w:r>
      <w:commentRangeStart w:id="53"/>
      <w:r>
        <w:t xml:space="preserve">Dielectric </w:t>
      </w:r>
      <w:r w:rsidR="00362C1E">
        <w:t>C</w:t>
      </w:r>
      <w:r>
        <w:t xml:space="preserve">onstant </w:t>
      </w:r>
      <w:commentRangeEnd w:id="53"/>
      <w:r w:rsidR="00864F76">
        <w:rPr>
          <w:rStyle w:val="CommentReference"/>
        </w:rPr>
        <w:commentReference w:id="53"/>
      </w:r>
      <w:r>
        <w:t xml:space="preserve">of the soil medium. </w:t>
      </w:r>
      <w:r w:rsidR="00AA6E51">
        <w:t xml:space="preserve"> </w:t>
      </w:r>
      <w:r>
        <w:t>Th</w:t>
      </w:r>
      <w:r w:rsidR="00EB6A33">
        <w:t>e</w:t>
      </w:r>
      <w:r w:rsidRPr="00243AFD">
        <w:t xml:space="preserve"> time length </w:t>
      </w:r>
      <w:r>
        <w:t xml:space="preserve">between </w:t>
      </w:r>
      <w:r w:rsidRPr="00243AFD">
        <w:t xml:space="preserve">transmitted pulses </w:t>
      </w:r>
      <w:r>
        <w:t>is called the “Time W</w:t>
      </w:r>
      <w:r w:rsidRPr="00243AFD">
        <w:t>indow</w:t>
      </w:r>
      <w:r>
        <w:t>”</w:t>
      </w:r>
      <w:r w:rsidRPr="00243AFD">
        <w:t>, T</w:t>
      </w:r>
      <w:r>
        <w:rPr>
          <w:vertAlign w:val="subscript"/>
        </w:rPr>
        <w:t>w</w:t>
      </w:r>
      <w:r w:rsidRPr="00243AFD">
        <w:t> , or the total travel time,</w:t>
      </w:r>
      <w:r>
        <w:t xml:space="preserve"> two-way,</w:t>
      </w:r>
      <w:r w:rsidRPr="00243AFD">
        <w:t xml:space="preserve"> the pulse travels to the reflectors and back</w:t>
      </w:r>
      <w:r w:rsidR="00AA6E51">
        <w:t xml:space="preserve"> </w:t>
      </w:r>
      <w:sdt>
        <w:sdtPr>
          <w:id w:val="-1593697503"/>
          <w:citation/>
        </w:sdtPr>
        <w:sdtEndPr/>
        <w:sdtContent>
          <w:r w:rsidR="00AA6E51">
            <w:fldChar w:fldCharType="begin"/>
          </w:r>
          <w:r w:rsidR="00D660BD">
            <w:rPr>
              <w:lang w:val="en-US"/>
            </w:rPr>
            <w:instrText xml:space="preserve">CITATION Bas00 \l 1033 </w:instrText>
          </w:r>
          <w:r w:rsidR="00AA6E51">
            <w:fldChar w:fldCharType="separate"/>
          </w:r>
          <w:r w:rsidR="00B94818" w:rsidRPr="00B94818">
            <w:rPr>
              <w:noProof/>
              <w:lang w:val="en-US"/>
            </w:rPr>
            <w:t>(Basson &amp; al., Imaging of active fault zone in the Dead Sea Rift: Evrona Fault Zone as a case study, 2002)</w:t>
          </w:r>
          <w:r w:rsidR="00AA6E51">
            <w:fldChar w:fldCharType="end"/>
          </w:r>
        </w:sdtContent>
      </w:sdt>
      <w:r>
        <w:t xml:space="preserve">.  </w:t>
      </w:r>
    </w:p>
    <w:p w14:paraId="50F3F307" w14:textId="6AA7EC3F" w:rsidR="002F3174" w:rsidRDefault="002F3174" w:rsidP="002F3174">
      <w:pPr>
        <w:ind w:left="720" w:right="990"/>
        <w:jc w:val="both"/>
        <w:rPr>
          <w:rFonts w:ascii="Verdana" w:hAnsi="Verdana"/>
          <w:color w:val="000000"/>
          <w:sz w:val="27"/>
          <w:szCs w:val="27"/>
          <w:shd w:val="clear" w:color="auto" w:fill="FFFFFF"/>
        </w:rPr>
      </w:pPr>
      <w:r>
        <w:t>“</w:t>
      </w:r>
      <w:r w:rsidRPr="005901D1">
        <w:t>When converted to depth, the time window limits the maximum depth (or maximum range) of acquisition in the GPR profile</w:t>
      </w:r>
      <w:r>
        <w:t>. T</w:t>
      </w:r>
      <w:r w:rsidRPr="005901D1">
        <w:t xml:space="preserve">he </w:t>
      </w:r>
      <w:r>
        <w:t xml:space="preserve">transect </w:t>
      </w:r>
      <w:r w:rsidRPr="005901D1">
        <w:t>depth</w:t>
      </w:r>
      <w:r>
        <w:t xml:space="preserve"> profile</w:t>
      </w:r>
      <w:r w:rsidRPr="005901D1">
        <w:t>, D, can be calcula</w:t>
      </w:r>
      <w:r w:rsidR="00192E78">
        <w:t>ted as half of the time window,</w:t>
      </w:r>
      <w:r>
        <w:t xml:space="preserve"> </w:t>
      </w:r>
      <w:r w:rsidRPr="00243AFD">
        <w:t>T</w:t>
      </w:r>
      <w:r>
        <w:rPr>
          <w:vertAlign w:val="subscript"/>
        </w:rPr>
        <w:t xml:space="preserve">w </w:t>
      </w:r>
      <w:r>
        <w:t xml:space="preserve">, </w:t>
      </w:r>
      <w:r w:rsidRPr="005901D1">
        <w:t>multiplied by the average propagation velocity, v</w:t>
      </w:r>
      <w:r>
        <w:t xml:space="preserve"> </w:t>
      </w:r>
      <w:r w:rsidRPr="005901D1">
        <w:t>,</w:t>
      </w:r>
      <w:r>
        <w:t xml:space="preserve"> </w:t>
      </w:r>
      <w:r w:rsidRPr="005901D1">
        <w:t xml:space="preserve">of the pulse inside the geological media </w:t>
      </w:r>
      <w:r>
        <w:t xml:space="preserve">(i.e  </w:t>
      </w:r>
      <w:r w:rsidRPr="005901D1">
        <w:rPr>
          <w:i/>
        </w:rPr>
        <w:t>D ~ 0.5 T</w:t>
      </w:r>
      <w:r w:rsidRPr="005901D1">
        <w:rPr>
          <w:i/>
          <w:vertAlign w:val="subscript"/>
        </w:rPr>
        <w:t>w</w:t>
      </w:r>
      <w:r w:rsidRPr="005901D1">
        <w:rPr>
          <w:i/>
        </w:rPr>
        <w:t> v</w:t>
      </w:r>
      <w:r w:rsidRPr="005901D1">
        <w:t>)</w:t>
      </w:r>
      <w:r>
        <w:t>.”</w:t>
      </w:r>
      <w:r w:rsidR="00AA6E51">
        <w:t xml:space="preserve"> </w:t>
      </w:r>
      <w:sdt>
        <w:sdtPr>
          <w:id w:val="-455256281"/>
          <w:citation/>
        </w:sdtPr>
        <w:sdtEndPr/>
        <w:sdtContent>
          <w:r w:rsidR="00AA6E51">
            <w:fldChar w:fldCharType="begin"/>
          </w:r>
          <w:r w:rsidR="00D660BD">
            <w:rPr>
              <w:lang w:val="en-US"/>
            </w:rPr>
            <w:instrText>CITATION Bas00 \l 1033  \m Bas99</w:instrText>
          </w:r>
          <w:r w:rsidR="00AA6E51">
            <w:fldChar w:fldCharType="separate"/>
          </w:r>
          <w:r w:rsidR="00B94818" w:rsidRPr="00B94818">
            <w:rPr>
              <w:noProof/>
              <w:lang w:val="en-US"/>
            </w:rPr>
            <w:t>(Basson &amp; al., Imaging of active fault zone in the Dead Sea Rift: Evrona Fault Zone as a case study, 2002; Basson, Mapping of Moisture Content and Structure of Unsaturated Sand Layers with GPR, 1999)</w:t>
          </w:r>
          <w:r w:rsidR="00AA6E51">
            <w:fldChar w:fldCharType="end"/>
          </w:r>
        </w:sdtContent>
      </w:sdt>
      <w:r>
        <w:t xml:space="preserve">. </w:t>
      </w:r>
      <w:r>
        <w:rPr>
          <w:rFonts w:ascii="Verdana" w:hAnsi="Verdana"/>
          <w:color w:val="000000"/>
          <w:sz w:val="27"/>
          <w:szCs w:val="27"/>
          <w:shd w:val="clear" w:color="auto" w:fill="FFFFFF"/>
        </w:rPr>
        <w:t xml:space="preserve"> </w:t>
      </w:r>
    </w:p>
    <w:p w14:paraId="32B91708" w14:textId="46E93FE1" w:rsidR="002F3174" w:rsidRDefault="002F3174" w:rsidP="002F3174">
      <w:pPr>
        <w:jc w:val="both"/>
      </w:pPr>
      <w:r>
        <w:t xml:space="preserve">After </w:t>
      </w:r>
      <w:ins w:id="54" w:author="Ian D. Smith" w:date="2016-05-25T10:52:00Z">
        <w:r w:rsidR="00864F76">
          <w:t xml:space="preserve">a </w:t>
        </w:r>
      </w:ins>
      <w:r>
        <w:t>th</w:t>
      </w:r>
      <w:r w:rsidR="00EB6A33">
        <w:t>o</w:t>
      </w:r>
      <w:r>
        <w:t xml:space="preserve">rough literature review </w:t>
      </w:r>
      <w:r w:rsidR="00864F76">
        <w:t xml:space="preserve">was completed </w:t>
      </w:r>
      <w:r>
        <w:t xml:space="preserve">to provide the most accurate depth estimation, the area was deemed to have a dielectric constant of </w:t>
      </w:r>
      <w:commentRangeStart w:id="55"/>
      <w:r>
        <w:t>8</w:t>
      </w:r>
      <w:commentRangeEnd w:id="55"/>
      <w:r w:rsidR="00864F76">
        <w:rPr>
          <w:rStyle w:val="CommentReference"/>
        </w:rPr>
        <w:commentReference w:id="55"/>
      </w:r>
      <w:r>
        <w:t xml:space="preserve"> to estimate the depth of points of inter</w:t>
      </w:r>
      <w:r w:rsidR="00AA6E51">
        <w:t xml:space="preserve">est </w:t>
      </w:r>
      <w:sdt>
        <w:sdtPr>
          <w:id w:val="149886190"/>
          <w:citation/>
        </w:sdtPr>
        <w:sdtEndPr/>
        <w:sdtContent>
          <w:r w:rsidR="00AA6E51">
            <w:fldChar w:fldCharType="begin"/>
          </w:r>
          <w:r w:rsidR="00AA6E51">
            <w:rPr>
              <w:lang w:val="en-US"/>
            </w:rPr>
            <w:instrText xml:space="preserve"> CITATION Dav89 \l 1033 </w:instrText>
          </w:r>
          <w:r w:rsidR="00AA6E51">
            <w:fldChar w:fldCharType="separate"/>
          </w:r>
          <w:r w:rsidR="00B94818" w:rsidRPr="00B94818">
            <w:rPr>
              <w:noProof/>
              <w:lang w:val="en-US"/>
            </w:rPr>
            <w:t>(Davis &amp; Annan, 1989)</w:t>
          </w:r>
          <w:r w:rsidR="00AA6E51">
            <w:fldChar w:fldCharType="end"/>
          </w:r>
        </w:sdtContent>
      </w:sdt>
      <w:r>
        <w:t xml:space="preserve">.  </w:t>
      </w:r>
    </w:p>
    <w:p w14:paraId="74AE44BF" w14:textId="02821829" w:rsidR="00D963CE" w:rsidRDefault="002776AF" w:rsidP="00F10C9E">
      <w:pPr>
        <w:pStyle w:val="Heading2"/>
      </w:pPr>
      <w:bookmarkStart w:id="56" w:name="_Toc451882286"/>
      <w:r>
        <w:t>3.3</w:t>
      </w:r>
      <w:r w:rsidR="00D963CE">
        <w:t xml:space="preserve"> </w:t>
      </w:r>
      <w:r w:rsidR="00440E84">
        <w:t>Resistivity</w:t>
      </w:r>
      <w:r w:rsidR="00D963CE">
        <w:t xml:space="preserve"> Meter</w:t>
      </w:r>
      <w:bookmarkEnd w:id="56"/>
    </w:p>
    <w:p w14:paraId="52B50781" w14:textId="3670BD58" w:rsidR="003336B3" w:rsidRDefault="003336B3" w:rsidP="003336B3">
      <w:pPr>
        <w:jc w:val="both"/>
      </w:pPr>
      <w:r>
        <w:t xml:space="preserve">To supplement the </w:t>
      </w:r>
      <w:r w:rsidR="00EB6A33">
        <w:t>results of the GPR survey</w:t>
      </w:r>
      <w:r>
        <w:t>, a</w:t>
      </w:r>
      <w:r w:rsidR="00192E78">
        <w:t>n</w:t>
      </w:r>
      <w:r>
        <w:t xml:space="preserve"> </w:t>
      </w:r>
      <w:r w:rsidR="00864F76">
        <w:t xml:space="preserve">Electrical </w:t>
      </w:r>
      <w:r w:rsidR="00666783">
        <w:t xml:space="preserve">Resistance </w:t>
      </w:r>
      <w:r w:rsidR="00EB6A33">
        <w:t xml:space="preserve">survey </w:t>
      </w:r>
      <w:r>
        <w:t>was added</w:t>
      </w:r>
      <w:r w:rsidR="00EB6A33">
        <w:t xml:space="preserve"> to the project scope,</w:t>
      </w:r>
      <w:r>
        <w:t xml:space="preserve"> cover</w:t>
      </w:r>
      <w:r w:rsidR="00EB6A33">
        <w:t>ing</w:t>
      </w:r>
      <w:r>
        <w:t xml:space="preserve"> 1</w:t>
      </w:r>
      <w:r w:rsidR="00FA05AE">
        <w:t>,</w:t>
      </w:r>
      <w:r>
        <w:t>800</w:t>
      </w:r>
      <w:r w:rsidR="00192E78">
        <w:t xml:space="preserve"> </w:t>
      </w:r>
      <w:r>
        <w:t>m</w:t>
      </w:r>
      <w:r w:rsidRPr="008C7A1F">
        <w:rPr>
          <w:vertAlign w:val="superscript"/>
        </w:rPr>
        <w:t>2</w:t>
      </w:r>
      <w:r>
        <w:t xml:space="preserve"> of the museum grounds that were deemed to have a high potential for unmarked burials. </w:t>
      </w:r>
      <w:r w:rsidR="00AA6E51">
        <w:t xml:space="preserve"> </w:t>
      </w:r>
      <w:r>
        <w:t xml:space="preserve">Similar to GPR, </w:t>
      </w:r>
      <w:r w:rsidR="00FA05AE">
        <w:t xml:space="preserve">Electric Resistance </w:t>
      </w:r>
      <w:r>
        <w:t xml:space="preserve">surveys are a non-destructive, non-intrusive technique for detecting burial shafts </w:t>
      </w:r>
      <w:sdt>
        <w:sdtPr>
          <w:id w:val="-1667234268"/>
          <w:citation/>
        </w:sdtPr>
        <w:sdtEndPr/>
        <w:sdtContent>
          <w:r>
            <w:fldChar w:fldCharType="begin"/>
          </w:r>
          <w:r w:rsidRPr="008C7A1F">
            <w:instrText xml:space="preserve"> CITATION Ell90 \l 1033 </w:instrText>
          </w:r>
          <w:r>
            <w:fldChar w:fldCharType="separate"/>
          </w:r>
          <w:r w:rsidR="00B94818">
            <w:rPr>
              <w:noProof/>
            </w:rPr>
            <w:t>(Ellwood, 1990)</w:t>
          </w:r>
          <w:r>
            <w:fldChar w:fldCharType="end"/>
          </w:r>
        </w:sdtContent>
      </w:sdt>
      <w:r>
        <w:t>.  The resistivity meter was used to detect the disturbances in soil by measuring the changes</w:t>
      </w:r>
      <w:r w:rsidR="00C45B1D">
        <w:t>, in ohms (Ω),</w:t>
      </w:r>
      <w:r>
        <w:t xml:space="preserve"> in electrical </w:t>
      </w:r>
      <w:r w:rsidR="00FA05AE">
        <w:t xml:space="preserve">current/flow </w:t>
      </w:r>
      <w:r>
        <w:t>through the</w:t>
      </w:r>
      <w:r w:rsidR="00FA05AE">
        <w:t xml:space="preserve"> soil</w:t>
      </w:r>
      <w:r>
        <w:t xml:space="preserve"> medium.  Packed soil and grave soil resist electricity differently </w:t>
      </w:r>
      <w:r w:rsidR="00FA05AE">
        <w:t xml:space="preserve">since they </w:t>
      </w:r>
      <w:r>
        <w:t xml:space="preserve">hold dissimilar moisture contents and thus </w:t>
      </w:r>
      <w:r w:rsidR="00FA05AE">
        <w:t xml:space="preserve">are </w:t>
      </w:r>
      <w:r>
        <w:t>distinguishable from the surrounding undisturbed earth</w:t>
      </w:r>
      <w:sdt>
        <w:sdtPr>
          <w:id w:val="-268785610"/>
          <w:citation/>
        </w:sdtPr>
        <w:sdtEndPr/>
        <w:sdtContent>
          <w:r>
            <w:fldChar w:fldCharType="begin"/>
          </w:r>
          <w:r w:rsidRPr="008C7A1F">
            <w:instrText xml:space="preserve"> CITATION Wil15 \l 1033 </w:instrText>
          </w:r>
          <w:r>
            <w:fldChar w:fldCharType="separate"/>
          </w:r>
          <w:r w:rsidR="00B94818">
            <w:rPr>
              <w:noProof/>
            </w:rPr>
            <w:t xml:space="preserve"> (Whittaker, 2015)</w:t>
          </w:r>
          <w:r>
            <w:fldChar w:fldCharType="end"/>
          </w:r>
        </w:sdtContent>
      </w:sdt>
      <w:r>
        <w:t>.  Disturbed soils tend to have a higher moisture content, and therefore a lower resistance</w:t>
      </w:r>
      <w:sdt>
        <w:sdtPr>
          <w:id w:val="-1841613577"/>
          <w:citation/>
        </w:sdtPr>
        <w:sdtEndPr/>
        <w:sdtContent>
          <w:r>
            <w:fldChar w:fldCharType="begin"/>
          </w:r>
          <w:r w:rsidRPr="008C7A1F">
            <w:instrText xml:space="preserve"> CITATION Ohi16 \l 1033 </w:instrText>
          </w:r>
          <w:r>
            <w:fldChar w:fldCharType="separate"/>
          </w:r>
          <w:r w:rsidR="00B94818">
            <w:rPr>
              <w:noProof/>
            </w:rPr>
            <w:t xml:space="preserve"> (Ohio Valley Archaeology Inc., 2016)</w:t>
          </w:r>
          <w:r>
            <w:fldChar w:fldCharType="end"/>
          </w:r>
        </w:sdtContent>
      </w:sdt>
      <w:r>
        <w:t xml:space="preserve">.  </w:t>
      </w:r>
      <w:r w:rsidR="00EB6A33">
        <w:t>Therefore</w:t>
      </w:r>
      <w:r>
        <w:t xml:space="preserve">, the resistivity meter was a great asset in correlating possible burial locations found in the GPR survey.    </w:t>
      </w:r>
    </w:p>
    <w:p w14:paraId="0D27D27D" w14:textId="18502636" w:rsidR="003336B3" w:rsidRDefault="003336B3" w:rsidP="003336B3">
      <w:pPr>
        <w:jc w:val="both"/>
      </w:pPr>
      <w:r w:rsidRPr="008A0AC0">
        <w:t xml:space="preserve">The survey was completed using a Geoscan Research RM 15 electrical resistance meter in twin-probe configuration. </w:t>
      </w:r>
      <w:r w:rsidR="00AA6E51">
        <w:t xml:space="preserve"> </w:t>
      </w:r>
      <w:r w:rsidRPr="008A0AC0">
        <w:t>The mobile probes were</w:t>
      </w:r>
      <w:r w:rsidR="00362C1E">
        <w:t xml:space="preserve"> spaced</w:t>
      </w:r>
      <w:r w:rsidRPr="008A0AC0">
        <w:t xml:space="preserve"> 50</w:t>
      </w:r>
      <w:r w:rsidR="00192E78">
        <w:t xml:space="preserve"> </w:t>
      </w:r>
      <w:r w:rsidRPr="008A0AC0">
        <w:t xml:space="preserve">cm apart and the distance </w:t>
      </w:r>
      <w:r w:rsidR="00EB6A33">
        <w:t>from</w:t>
      </w:r>
      <w:r w:rsidR="00EB6A33" w:rsidRPr="008A0AC0">
        <w:t xml:space="preserve"> </w:t>
      </w:r>
      <w:r w:rsidRPr="008A0AC0">
        <w:t>the re</w:t>
      </w:r>
      <w:r w:rsidR="00AA6E51">
        <w:t>mote probes was greater than 10</w:t>
      </w:r>
      <w:r w:rsidR="00192E78">
        <w:t xml:space="preserve"> </w:t>
      </w:r>
      <w:r w:rsidRPr="008A0AC0">
        <w:t xml:space="preserve">m at all times. </w:t>
      </w:r>
      <w:r w:rsidR="00AA6E51">
        <w:t xml:space="preserve"> A 40</w:t>
      </w:r>
      <w:r w:rsidR="00192E78">
        <w:t xml:space="preserve"> </w:t>
      </w:r>
      <w:r w:rsidR="00FA05AE">
        <w:t>volt (</w:t>
      </w:r>
      <w:r w:rsidRPr="008A0AC0">
        <w:t>V</w:t>
      </w:r>
      <w:r w:rsidR="00FA05AE">
        <w:t>)</w:t>
      </w:r>
      <w:r w:rsidRPr="008A0AC0">
        <w:t xml:space="preserve"> supply was used to apply a constant 1</w:t>
      </w:r>
      <w:r w:rsidR="00192E78">
        <w:t xml:space="preserve"> </w:t>
      </w:r>
      <w:r w:rsidR="00FA05AE">
        <w:t>milliamp (</w:t>
      </w:r>
      <w:r w:rsidRPr="008A0AC0">
        <w:t>mA</w:t>
      </w:r>
      <w:r w:rsidR="00FA05AE">
        <w:t>)</w:t>
      </w:r>
      <w:r w:rsidRPr="008A0AC0">
        <w:t xml:space="preserve"> current to the </w:t>
      </w:r>
      <w:r>
        <w:t>mobile</w:t>
      </w:r>
      <w:r w:rsidRPr="008A0AC0">
        <w:t xml:space="preserve"> probes. </w:t>
      </w:r>
      <w:r w:rsidR="00AA6E51">
        <w:t xml:space="preserve"> </w:t>
      </w:r>
      <w:r w:rsidRPr="008A0AC0">
        <w:t>Data were collected in linear</w:t>
      </w:r>
      <w:r>
        <w:t>, north to south</w:t>
      </w:r>
      <w:r w:rsidRPr="008A0AC0">
        <w:t xml:space="preserve"> transects at 50</w:t>
      </w:r>
      <w:r w:rsidR="00192E78">
        <w:t xml:space="preserve"> </w:t>
      </w:r>
      <w:r w:rsidRPr="008A0AC0">
        <w:t>cm intervals resulting in an over-all sample density of 4 samples per square meter.</w:t>
      </w:r>
    </w:p>
    <w:p w14:paraId="775C3E93" w14:textId="623926C8" w:rsidR="003336B3" w:rsidRDefault="00AF58BF" w:rsidP="00AF58BF">
      <w:pPr>
        <w:tabs>
          <w:tab w:val="left" w:pos="3135"/>
        </w:tabs>
        <w:jc w:val="both"/>
        <w:rPr>
          <w:noProof/>
          <w:lang w:val="en-US"/>
        </w:rPr>
      </w:pPr>
      <w:r>
        <w:rPr>
          <w:noProof/>
          <w:lang w:val="en-US"/>
        </w:rPr>
        <w:tab/>
      </w:r>
    </w:p>
    <w:p w14:paraId="60E69BEA" w14:textId="77777777" w:rsidR="002776AF" w:rsidRDefault="003336B3" w:rsidP="002776AF">
      <w:pPr>
        <w:keepNext/>
        <w:jc w:val="center"/>
      </w:pPr>
      <w:r>
        <w:rPr>
          <w:noProof/>
          <w:lang w:val="en-US"/>
        </w:rPr>
        <w:drawing>
          <wp:inline distT="0" distB="0" distL="0" distR="0" wp14:anchorId="35B54228" wp14:editId="47776EFB">
            <wp:extent cx="5290279" cy="693420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M_TSSmap.jpg"/>
                    <pic:cNvPicPr/>
                  </pic:nvPicPr>
                  <pic:blipFill rotWithShape="1">
                    <a:blip r:embed="rId35">
                      <a:extLst>
                        <a:ext uri="{28A0092B-C50C-407E-A947-70E740481C1C}">
                          <a14:useLocalDpi xmlns:a14="http://schemas.microsoft.com/office/drawing/2010/main" val="0"/>
                        </a:ext>
                      </a:extLst>
                    </a:blip>
                    <a:srcRect l="1764" t="743" r="1283" b="1057"/>
                    <a:stretch/>
                  </pic:blipFill>
                  <pic:spPr bwMode="auto">
                    <a:xfrm>
                      <a:off x="0" y="0"/>
                      <a:ext cx="5294491" cy="6939721"/>
                    </a:xfrm>
                    <a:prstGeom prst="rect">
                      <a:avLst/>
                    </a:prstGeom>
                    <a:ln>
                      <a:noFill/>
                    </a:ln>
                    <a:extLst>
                      <a:ext uri="{53640926-AAD7-44D8-BBD7-CCE9431645EC}">
                        <a14:shadowObscured xmlns:a14="http://schemas.microsoft.com/office/drawing/2010/main"/>
                      </a:ext>
                    </a:extLst>
                  </pic:spPr>
                </pic:pic>
              </a:graphicData>
            </a:graphic>
          </wp:inline>
        </w:drawing>
      </w:r>
    </w:p>
    <w:p w14:paraId="743163EC" w14:textId="466C2882" w:rsidR="003336B3" w:rsidRDefault="002776AF" w:rsidP="002776AF">
      <w:pPr>
        <w:pStyle w:val="GPR-Caption"/>
      </w:pPr>
      <w:bookmarkStart w:id="57" w:name="_Ref451592156"/>
      <w:bookmarkStart w:id="58" w:name="_Ref451592184"/>
      <w:bookmarkStart w:id="59" w:name="_Toc451882108"/>
      <w:bookmarkStart w:id="60" w:name="_Toc451882316"/>
      <w:r>
        <w:t xml:space="preserve">Figure </w:t>
      </w:r>
      <w:r>
        <w:fldChar w:fldCharType="begin"/>
      </w:r>
      <w:r>
        <w:instrText xml:space="preserve"> SEQ Figure \* ARABIC </w:instrText>
      </w:r>
      <w:r>
        <w:fldChar w:fldCharType="separate"/>
      </w:r>
      <w:r w:rsidR="00B94818">
        <w:rPr>
          <w:noProof/>
        </w:rPr>
        <w:t>8</w:t>
      </w:r>
      <w:r>
        <w:fldChar w:fldCharType="end"/>
      </w:r>
      <w:bookmarkEnd w:id="57"/>
      <w:r>
        <w:t xml:space="preserve"> </w:t>
      </w:r>
      <w:bookmarkStart w:id="61" w:name="_Ref451592168"/>
      <w:r>
        <w:t xml:space="preserve">- Total Station </w:t>
      </w:r>
      <w:r w:rsidR="00362C1E">
        <w:t>L</w:t>
      </w:r>
      <w:r>
        <w:t xml:space="preserve">ocations in </w:t>
      </w:r>
      <w:r w:rsidR="00362C1E">
        <w:t>R</w:t>
      </w:r>
      <w:r>
        <w:t xml:space="preserve">elation to the </w:t>
      </w:r>
      <w:r w:rsidR="00362C1E">
        <w:t>R</w:t>
      </w:r>
      <w:r>
        <w:t xml:space="preserve">esistivity </w:t>
      </w:r>
      <w:r w:rsidR="00362C1E">
        <w:t>M</w:t>
      </w:r>
      <w:r>
        <w:t xml:space="preserve">eter </w:t>
      </w:r>
      <w:r w:rsidR="00362C1E">
        <w:t>G</w:t>
      </w:r>
      <w:r>
        <w:t>rids</w:t>
      </w:r>
      <w:bookmarkEnd w:id="58"/>
      <w:bookmarkEnd w:id="59"/>
      <w:bookmarkEnd w:id="60"/>
      <w:bookmarkEnd w:id="61"/>
    </w:p>
    <w:p w14:paraId="15C134E8" w14:textId="2B33636B" w:rsidR="003336B3" w:rsidRDefault="002776AF" w:rsidP="003336B3">
      <w:pPr>
        <w:pStyle w:val="Heading2"/>
      </w:pPr>
      <w:bookmarkStart w:id="62" w:name="_Toc451882287"/>
      <w:r>
        <w:t>3.4</w:t>
      </w:r>
      <w:r w:rsidR="003336B3">
        <w:t xml:space="preserve"> Geo-referencing and Ground Truthing</w:t>
      </w:r>
      <w:bookmarkEnd w:id="62"/>
    </w:p>
    <w:p w14:paraId="1C6F6F7E" w14:textId="4C8911F1" w:rsidR="003336B3" w:rsidRDefault="003336B3" w:rsidP="003336B3">
      <w:pPr>
        <w:jc w:val="both"/>
      </w:pPr>
      <w:r>
        <w:t>Using</w:t>
      </w:r>
      <w:r w:rsidR="00EB6A33">
        <w:t xml:space="preserve"> </w:t>
      </w:r>
      <w:r>
        <w:t>geo-</w:t>
      </w:r>
      <w:r w:rsidR="00873AD3">
        <w:t>referenced 2013</w:t>
      </w:r>
      <w:r>
        <w:t xml:space="preserve"> aerial imagery of the Lincoln</w:t>
      </w:r>
      <w:r w:rsidR="00873AD3">
        <w:t>/Jordan</w:t>
      </w:r>
      <w:r>
        <w:t xml:space="preserve"> </w:t>
      </w:r>
      <w:r w:rsidR="00873AD3">
        <w:t>area (</w:t>
      </w:r>
      <w:r w:rsidR="00C45B1D">
        <w:t xml:space="preserve">geographically </w:t>
      </w:r>
      <w:r w:rsidR="00873AD3">
        <w:t>correct to 0.10 metres on the surface of the Earth)</w:t>
      </w:r>
      <w:r>
        <w:t xml:space="preserve">, a backsight was established for a topographic survey using an electronic Total Station. </w:t>
      </w:r>
      <w:r w:rsidR="00AA6E51">
        <w:t xml:space="preserve"> </w:t>
      </w:r>
      <w:r>
        <w:t xml:space="preserve">The Total Station survey (TSS) was conducted for geo-referencing surface features and testing (or “ground truthing”) subterranean anomalies detected through GPR and resistivity meter surveys. </w:t>
      </w:r>
      <w:r w:rsidR="00AA6E51">
        <w:t xml:space="preserve"> </w:t>
      </w:r>
      <w:r>
        <w:t xml:space="preserve">Several control points were established of large surface features, visible in aerial imagery to ensure </w:t>
      </w:r>
      <w:r w:rsidR="00873AD3">
        <w:t xml:space="preserve">positional </w:t>
      </w:r>
      <w:r>
        <w:t>accuracy with the total station before commencing survey.</w:t>
      </w:r>
    </w:p>
    <w:p w14:paraId="7A14EF70" w14:textId="3260A2B7" w:rsidR="003336B3" w:rsidRDefault="003336B3" w:rsidP="003336B3">
      <w:pPr>
        <w:jc w:val="both"/>
      </w:pPr>
      <w:r>
        <w:t xml:space="preserve">After </w:t>
      </w:r>
      <w:r w:rsidR="00873AD3">
        <w:t xml:space="preserve">positional </w:t>
      </w:r>
      <w:r>
        <w:t>accuracy was validated, the co-ordinates of each 10</w:t>
      </w:r>
      <w:r w:rsidR="00192E78">
        <w:t xml:space="preserve"> m</w:t>
      </w:r>
      <w:r>
        <w:t xml:space="preserve"> </w:t>
      </w:r>
      <w:r w:rsidR="00192E78">
        <w:t>by</w:t>
      </w:r>
      <w:r>
        <w:t xml:space="preserve"> 10</w:t>
      </w:r>
      <w:r w:rsidR="00192E78">
        <w:t xml:space="preserve"> </w:t>
      </w:r>
      <w:r>
        <w:t xml:space="preserve">m grid corner was recorded with the total station and imported into ArcGIS as seen in </w:t>
      </w:r>
      <w:r w:rsidR="00192E78">
        <w:fldChar w:fldCharType="begin"/>
      </w:r>
      <w:r w:rsidR="00192E78">
        <w:instrText xml:space="preserve"> REF _Ref451592156 \h </w:instrText>
      </w:r>
      <w:r w:rsidR="00192E78">
        <w:fldChar w:fldCharType="separate"/>
      </w:r>
      <w:r w:rsidR="00B94818">
        <w:t xml:space="preserve">Figure </w:t>
      </w:r>
      <w:r w:rsidR="00B94818">
        <w:rPr>
          <w:noProof/>
        </w:rPr>
        <w:t>8</w:t>
      </w:r>
      <w:r w:rsidR="00192E78">
        <w:fldChar w:fldCharType="end"/>
      </w:r>
      <w:r w:rsidR="00873AD3">
        <w:t>, above</w:t>
      </w:r>
      <w:r w:rsidR="00192E78">
        <w:t>.</w:t>
      </w:r>
    </w:p>
    <w:p w14:paraId="0EC4A92F" w14:textId="522EE088" w:rsidR="002776AF" w:rsidRDefault="002776AF" w:rsidP="002776AF">
      <w:pPr>
        <w:jc w:val="both"/>
      </w:pPr>
      <w:r>
        <w:t>For GPR ground truthing, flat surface tombstones</w:t>
      </w:r>
      <w:r w:rsidR="00192E78">
        <w:t xml:space="preserve"> (see </w:t>
      </w:r>
      <w:r w:rsidR="00192E78">
        <w:fldChar w:fldCharType="begin"/>
      </w:r>
      <w:r w:rsidR="00192E78">
        <w:instrText xml:space="preserve"> REF _Ref451874111 \h </w:instrText>
      </w:r>
      <w:r w:rsidR="00192E78">
        <w:fldChar w:fldCharType="separate"/>
      </w:r>
      <w:r w:rsidR="00B94818">
        <w:t xml:space="preserve">Figure </w:t>
      </w:r>
      <w:r w:rsidR="00B94818">
        <w:rPr>
          <w:noProof/>
        </w:rPr>
        <w:t>9</w:t>
      </w:r>
      <w:r w:rsidR="00192E78">
        <w:fldChar w:fldCharType="end"/>
      </w:r>
      <w:r w:rsidR="00873AD3">
        <w:t>, below</w:t>
      </w:r>
      <w:r w:rsidR="00192E78">
        <w:t xml:space="preserve">) </w:t>
      </w:r>
      <w:r>
        <w:t>with coordinates</w:t>
      </w:r>
      <w:r w:rsidR="00362C1E">
        <w:t xml:space="preserve"> captured </w:t>
      </w:r>
      <w:r w:rsidR="00873AD3">
        <w:t xml:space="preserve">using </w:t>
      </w:r>
      <w:r w:rsidR="00362C1E">
        <w:t>the Total Station</w:t>
      </w:r>
      <w:r>
        <w:t xml:space="preserve"> were surveyed and then overlaid on the aerial imagery to validate accuracy with the GPR cart</w:t>
      </w:r>
      <w:r w:rsidR="00AF58BF">
        <w:t xml:space="preserve"> </w:t>
      </w:r>
      <w:r>
        <w:t xml:space="preserve"> </w:t>
      </w:r>
    </w:p>
    <w:p w14:paraId="57F90398" w14:textId="77777777" w:rsidR="002776AF" w:rsidRDefault="002776AF" w:rsidP="002776AF">
      <w:pPr>
        <w:keepNext/>
        <w:jc w:val="center"/>
      </w:pPr>
      <w:r>
        <w:rPr>
          <w:noProof/>
          <w:lang w:val="en-US"/>
        </w:rPr>
        <w:drawing>
          <wp:inline distT="0" distB="0" distL="0" distR="0" wp14:anchorId="37287D91" wp14:editId="72E797B9">
            <wp:extent cx="3239437" cy="2430944"/>
            <wp:effectExtent l="23178" t="14922" r="22542" b="22543"/>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tombstones.jpg"/>
                    <pic:cNvPicPr/>
                  </pic:nvPicPr>
                  <pic:blipFill>
                    <a:blip r:embed="rId36">
                      <a:extLst>
                        <a:ext uri="{28A0092B-C50C-407E-A947-70E740481C1C}">
                          <a14:useLocalDpi xmlns:a14="http://schemas.microsoft.com/office/drawing/2010/main" val="0"/>
                        </a:ext>
                      </a:extLst>
                    </a:blip>
                    <a:stretch>
                      <a:fillRect/>
                    </a:stretch>
                  </pic:blipFill>
                  <pic:spPr>
                    <a:xfrm rot="5400000">
                      <a:off x="0" y="0"/>
                      <a:ext cx="3259596" cy="2446072"/>
                    </a:xfrm>
                    <a:prstGeom prst="rect">
                      <a:avLst/>
                    </a:prstGeom>
                    <a:ln>
                      <a:solidFill>
                        <a:schemeClr val="tx1"/>
                      </a:solidFill>
                    </a:ln>
                  </pic:spPr>
                </pic:pic>
              </a:graphicData>
            </a:graphic>
          </wp:inline>
        </w:drawing>
      </w:r>
    </w:p>
    <w:p w14:paraId="0EE79AB0" w14:textId="658D4430" w:rsidR="002776AF" w:rsidRDefault="002776AF" w:rsidP="002776AF">
      <w:pPr>
        <w:pStyle w:val="GPR-Caption"/>
      </w:pPr>
      <w:bookmarkStart w:id="63" w:name="_Ref451874111"/>
      <w:bookmarkStart w:id="64" w:name="_Toc451882109"/>
      <w:bookmarkStart w:id="65" w:name="_Toc451882317"/>
      <w:r>
        <w:t xml:space="preserve">Figure </w:t>
      </w:r>
      <w:r>
        <w:fldChar w:fldCharType="begin"/>
      </w:r>
      <w:r>
        <w:instrText xml:space="preserve"> SEQ Figure \* ARABIC </w:instrText>
      </w:r>
      <w:r>
        <w:fldChar w:fldCharType="separate"/>
      </w:r>
      <w:r w:rsidR="00B94818">
        <w:rPr>
          <w:noProof/>
        </w:rPr>
        <w:t>9</w:t>
      </w:r>
      <w:r>
        <w:fldChar w:fldCharType="end"/>
      </w:r>
      <w:bookmarkEnd w:id="63"/>
      <w:r>
        <w:t xml:space="preserve"> - Known tombstones on the study grounds</w:t>
      </w:r>
      <w:bookmarkEnd w:id="64"/>
      <w:bookmarkEnd w:id="65"/>
    </w:p>
    <w:p w14:paraId="152CD697" w14:textId="3A7AD104" w:rsidR="002776AF" w:rsidRDefault="00B86BD5" w:rsidP="002776AF">
      <w:pPr>
        <w:jc w:val="both"/>
        <w:rPr>
          <w:noProof/>
          <w:lang w:val="en-US"/>
        </w:rPr>
      </w:pPr>
      <w:r>
        <w:t xml:space="preserve">.  </w:t>
      </w:r>
      <w:r>
        <w:fldChar w:fldCharType="begin"/>
      </w:r>
      <w:r>
        <w:instrText xml:space="preserve"> REF _Ref451874347 \h </w:instrText>
      </w:r>
      <w:r>
        <w:fldChar w:fldCharType="separate"/>
      </w:r>
      <w:r w:rsidR="00B94818">
        <w:t xml:space="preserve">Figure </w:t>
      </w:r>
      <w:r w:rsidR="00B94818">
        <w:rPr>
          <w:noProof/>
        </w:rPr>
        <w:t>10</w:t>
      </w:r>
      <w:r>
        <w:fldChar w:fldCharType="end"/>
      </w:r>
      <w:r>
        <w:t xml:space="preserve"> shows the known coordinates of surface tombstones in reference to GPR imagery.</w:t>
      </w:r>
    </w:p>
    <w:p w14:paraId="060D5196" w14:textId="77777777" w:rsidR="002776AF" w:rsidRDefault="002776AF" w:rsidP="002776AF">
      <w:pPr>
        <w:keepNext/>
        <w:jc w:val="center"/>
      </w:pPr>
      <w:r>
        <w:rPr>
          <w:noProof/>
          <w:lang w:val="en-US"/>
        </w:rPr>
        <w:drawing>
          <wp:inline distT="0" distB="0" distL="0" distR="0" wp14:anchorId="26EEEC03" wp14:editId="165C2256">
            <wp:extent cx="5279447" cy="6934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tombstoneGPR.jpg"/>
                    <pic:cNvPicPr/>
                  </pic:nvPicPr>
                  <pic:blipFill rotWithShape="1">
                    <a:blip r:embed="rId37">
                      <a:extLst>
                        <a:ext uri="{28A0092B-C50C-407E-A947-70E740481C1C}">
                          <a14:useLocalDpi xmlns:a14="http://schemas.microsoft.com/office/drawing/2010/main" val="0"/>
                        </a:ext>
                      </a:extLst>
                    </a:blip>
                    <a:srcRect l="641" t="743" r="2724" b="1180"/>
                    <a:stretch/>
                  </pic:blipFill>
                  <pic:spPr bwMode="auto">
                    <a:xfrm>
                      <a:off x="0" y="0"/>
                      <a:ext cx="5286132" cy="6942980"/>
                    </a:xfrm>
                    <a:prstGeom prst="rect">
                      <a:avLst/>
                    </a:prstGeom>
                    <a:ln>
                      <a:noFill/>
                    </a:ln>
                    <a:extLst>
                      <a:ext uri="{53640926-AAD7-44D8-BBD7-CCE9431645EC}">
                        <a14:shadowObscured xmlns:a14="http://schemas.microsoft.com/office/drawing/2010/main"/>
                      </a:ext>
                    </a:extLst>
                  </pic:spPr>
                </pic:pic>
              </a:graphicData>
            </a:graphic>
          </wp:inline>
        </w:drawing>
      </w:r>
    </w:p>
    <w:p w14:paraId="299B1A30" w14:textId="4A2BA449" w:rsidR="002776AF" w:rsidRDefault="002776AF" w:rsidP="002776AF">
      <w:pPr>
        <w:pStyle w:val="GPR-Caption"/>
      </w:pPr>
      <w:bookmarkStart w:id="66" w:name="_Ref451874347"/>
      <w:bookmarkStart w:id="67" w:name="_Toc451882110"/>
      <w:bookmarkStart w:id="68" w:name="_Toc451882318"/>
      <w:r>
        <w:t xml:space="preserve">Figure </w:t>
      </w:r>
      <w:r>
        <w:fldChar w:fldCharType="begin"/>
      </w:r>
      <w:r>
        <w:instrText xml:space="preserve"> SEQ Figure \* ARABIC </w:instrText>
      </w:r>
      <w:r>
        <w:fldChar w:fldCharType="separate"/>
      </w:r>
      <w:r w:rsidR="00B94818">
        <w:rPr>
          <w:noProof/>
        </w:rPr>
        <w:t>10</w:t>
      </w:r>
      <w:r>
        <w:fldChar w:fldCharType="end"/>
      </w:r>
      <w:bookmarkEnd w:id="66"/>
      <w:r>
        <w:t xml:space="preserve"> - Surface Tombstones vs. Known Coordinates</w:t>
      </w:r>
      <w:bookmarkEnd w:id="67"/>
      <w:bookmarkEnd w:id="68"/>
    </w:p>
    <w:p w14:paraId="31D1A6F8" w14:textId="7829ED02" w:rsidR="0032227F" w:rsidRPr="008B079A" w:rsidRDefault="00D963CE" w:rsidP="002776AF">
      <w:pPr>
        <w:pStyle w:val="Heading2"/>
      </w:pPr>
      <w:bookmarkStart w:id="69" w:name="_Toc451882288"/>
      <w:r>
        <w:t>3.6</w:t>
      </w:r>
      <w:r w:rsidR="009F128C" w:rsidRPr="008B079A">
        <w:t xml:space="preserve"> </w:t>
      </w:r>
      <w:r w:rsidR="00D23F91">
        <w:t xml:space="preserve">Data Analysis and </w:t>
      </w:r>
      <w:r w:rsidR="0032227F" w:rsidRPr="008B079A">
        <w:t>Required</w:t>
      </w:r>
      <w:r w:rsidR="00D23F91">
        <w:t xml:space="preserve"> Resources</w:t>
      </w:r>
      <w:bookmarkEnd w:id="69"/>
    </w:p>
    <w:p w14:paraId="5762431D" w14:textId="599FB8EA" w:rsidR="002776AF" w:rsidRPr="00192E78" w:rsidRDefault="002776AF" w:rsidP="005178CD">
      <w:pPr>
        <w:keepNext/>
        <w:tabs>
          <w:tab w:val="left" w:pos="4500"/>
        </w:tabs>
        <w:jc w:val="both"/>
      </w:pPr>
      <w:r>
        <w:t xml:space="preserve">The GPR survey provided data within individual files that were then processed with GSSI’s RADAN 6.0 software for rendering and analysis.  The resulting data </w:t>
      </w:r>
      <w:r w:rsidR="00B86BD5">
        <w:t xml:space="preserve">consisted of </w:t>
      </w:r>
      <w:r>
        <w:t xml:space="preserve">a Radargram profile captured for each transect in a </w:t>
      </w:r>
      <w:r w:rsidR="00B86BD5">
        <w:t xml:space="preserve">two dimensional (2D) </w:t>
      </w:r>
      <w:r>
        <w:t xml:space="preserve">JPEG (.jpg) format. </w:t>
      </w:r>
      <w:r w:rsidR="00AA6E51">
        <w:t xml:space="preserve"> </w:t>
      </w:r>
      <w:r>
        <w:t>An entire grid was then viewed in a single, continuous 2D profile that concatenates transect profiles onto the previous in numerical order</w:t>
      </w:r>
      <w:r w:rsidR="00362C1E">
        <w:t>, see</w:t>
      </w:r>
      <w:r w:rsidR="00192E78">
        <w:t xml:space="preserve"> </w:t>
      </w:r>
      <w:r w:rsidR="00192E78">
        <w:rPr>
          <w:i/>
          <w:sz w:val="20"/>
        </w:rPr>
        <w:fldChar w:fldCharType="begin"/>
      </w:r>
      <w:r w:rsidR="00192E78">
        <w:instrText xml:space="preserve"> REF _Ref451443925 \h </w:instrText>
      </w:r>
      <w:r w:rsidR="00192E78">
        <w:rPr>
          <w:i/>
          <w:sz w:val="20"/>
        </w:rPr>
      </w:r>
      <w:r w:rsidR="00192E78">
        <w:rPr>
          <w:i/>
          <w:sz w:val="20"/>
        </w:rPr>
        <w:fldChar w:fldCharType="separate"/>
      </w:r>
      <w:r w:rsidR="00B94818">
        <w:t xml:space="preserve">Figure </w:t>
      </w:r>
      <w:r w:rsidR="00B94818">
        <w:rPr>
          <w:noProof/>
        </w:rPr>
        <w:t>11</w:t>
      </w:r>
      <w:r w:rsidR="00192E78">
        <w:rPr>
          <w:i/>
          <w:sz w:val="20"/>
        </w:rPr>
        <w:fldChar w:fldCharType="end"/>
      </w:r>
      <w:r>
        <w:t xml:space="preserve">. </w:t>
      </w:r>
      <w:r w:rsidR="00AA6E51">
        <w:t xml:space="preserve"> </w:t>
      </w:r>
    </w:p>
    <w:p w14:paraId="7B4746BD" w14:textId="77777777" w:rsidR="00586A90" w:rsidRDefault="00586A90" w:rsidP="00586A90">
      <w:pPr>
        <w:keepNext/>
      </w:pPr>
      <w:r>
        <w:rPr>
          <w:noProof/>
          <w:lang w:val="en-US"/>
        </w:rPr>
        <w:drawing>
          <wp:inline distT="0" distB="0" distL="0" distR="0" wp14:anchorId="67F5AB80" wp14:editId="1A2C238C">
            <wp:extent cx="5943600" cy="3669030"/>
            <wp:effectExtent l="19050" t="19050" r="19050"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PRanalysi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669030"/>
                    </a:xfrm>
                    <a:prstGeom prst="rect">
                      <a:avLst/>
                    </a:prstGeom>
                    <a:ln>
                      <a:solidFill>
                        <a:schemeClr val="tx1"/>
                      </a:solidFill>
                    </a:ln>
                  </pic:spPr>
                </pic:pic>
              </a:graphicData>
            </a:graphic>
          </wp:inline>
        </w:drawing>
      </w:r>
    </w:p>
    <w:p w14:paraId="12405F54" w14:textId="697D426A" w:rsidR="00D23F91" w:rsidRDefault="00586A90" w:rsidP="00586A90">
      <w:pPr>
        <w:pStyle w:val="GPR-Caption"/>
      </w:pPr>
      <w:bookmarkStart w:id="70" w:name="_Ref451443925"/>
      <w:bookmarkStart w:id="71" w:name="_Ref451592280"/>
      <w:bookmarkStart w:id="72" w:name="_Ref451592325"/>
      <w:bookmarkStart w:id="73" w:name="_Toc451882111"/>
      <w:bookmarkStart w:id="74" w:name="_Toc451882319"/>
      <w:r>
        <w:t xml:space="preserve">Figure </w:t>
      </w:r>
      <w:r>
        <w:fldChar w:fldCharType="begin"/>
      </w:r>
      <w:r>
        <w:instrText xml:space="preserve"> SEQ Figure \* ARABIC </w:instrText>
      </w:r>
      <w:r>
        <w:fldChar w:fldCharType="separate"/>
      </w:r>
      <w:r w:rsidR="00B94818">
        <w:rPr>
          <w:noProof/>
        </w:rPr>
        <w:t>11</w:t>
      </w:r>
      <w:r>
        <w:fldChar w:fldCharType="end"/>
      </w:r>
      <w:bookmarkEnd w:id="70"/>
      <w:r>
        <w:t xml:space="preserve"> - GPR readings as seen </w:t>
      </w:r>
      <w:r w:rsidR="00362C1E">
        <w:t xml:space="preserve">in </w:t>
      </w:r>
      <w:r>
        <w:t>RADAN</w:t>
      </w:r>
      <w:bookmarkEnd w:id="71"/>
      <w:r w:rsidR="00362C1E">
        <w:t xml:space="preserve"> 6.0</w:t>
      </w:r>
      <w:bookmarkEnd w:id="72"/>
      <w:bookmarkEnd w:id="73"/>
      <w:bookmarkEnd w:id="74"/>
    </w:p>
    <w:p w14:paraId="2B63BDDE" w14:textId="5F85CB3D" w:rsidR="00B86BD5" w:rsidRDefault="00B86BD5" w:rsidP="00B86BD5">
      <w:pPr>
        <w:keepNext/>
        <w:tabs>
          <w:tab w:val="left" w:pos="4500"/>
        </w:tabs>
        <w:jc w:val="both"/>
      </w:pPr>
      <w:r>
        <w:t xml:space="preserve">It was not until all transects in a grid were processed and merged three-dimensionally that patterns and anomalies would be visible and fully understood. </w:t>
      </w:r>
    </w:p>
    <w:p w14:paraId="2C77C1B8" w14:textId="4AC26CB8" w:rsidR="00B86BD5" w:rsidRPr="00192E78" w:rsidRDefault="00B86BD5" w:rsidP="00B86BD5">
      <w:pPr>
        <w:keepNext/>
        <w:tabs>
          <w:tab w:val="left" w:pos="4500"/>
        </w:tabs>
        <w:jc w:val="both"/>
      </w:pPr>
      <w:r>
        <w:t xml:space="preserve">Using a known, highly reflective subterranean feature, one can affirm GPR accuracy and ground truth anomalies.   A possible drainage pipe on the premises was used as an identifiable feature that displays the accuracy of the transects as seen in </w:t>
      </w:r>
      <w:r>
        <w:rPr>
          <w:sz w:val="20"/>
        </w:rPr>
        <w:fldChar w:fldCharType="begin"/>
      </w:r>
      <w:r>
        <w:instrText xml:space="preserve"> REF _Ref451443925 \h </w:instrText>
      </w:r>
      <w:r>
        <w:rPr>
          <w:sz w:val="20"/>
        </w:rPr>
      </w:r>
      <w:r>
        <w:rPr>
          <w:sz w:val="20"/>
        </w:rPr>
        <w:fldChar w:fldCharType="separate"/>
      </w:r>
      <w:r w:rsidR="00B94818">
        <w:t xml:space="preserve">Figure </w:t>
      </w:r>
      <w:r w:rsidR="00B94818">
        <w:rPr>
          <w:noProof/>
        </w:rPr>
        <w:t>11</w:t>
      </w:r>
      <w:r>
        <w:rPr>
          <w:sz w:val="20"/>
        </w:rPr>
        <w:fldChar w:fldCharType="end"/>
      </w:r>
      <w:r w:rsidRPr="00C45B1D">
        <w:t>, above.</w:t>
      </w:r>
    </w:p>
    <w:p w14:paraId="345A1170" w14:textId="3C83F96C" w:rsidR="00586A90" w:rsidRDefault="00586A90" w:rsidP="00C45B1D">
      <w:pPr>
        <w:jc w:val="both"/>
      </w:pPr>
      <w:r>
        <w:t xml:space="preserve">After processing, a 3D rendering of a grid </w:t>
      </w:r>
      <w:r w:rsidR="00EB6A33">
        <w:t>was</w:t>
      </w:r>
      <w:r>
        <w:t xml:space="preserve"> explored through the X,</w:t>
      </w:r>
      <w:r w:rsidR="00EB6A33">
        <w:t xml:space="preserve"> </w:t>
      </w:r>
      <w:r>
        <w:t xml:space="preserve">Y and Z (depth (nS)) data. Exploring the data, anomalies </w:t>
      </w:r>
      <w:r w:rsidR="00EB6A33">
        <w:t xml:space="preserve">were </w:t>
      </w:r>
      <w:r>
        <w:t>seen and referenced to the correct transverse (or “slice”) that passed the area of interest.  Disturbed soil is distinguishable from the surrounding earth as seen in</w:t>
      </w:r>
      <w:r w:rsidR="00AF58BF">
        <w:t xml:space="preserve"> </w:t>
      </w:r>
      <w:r w:rsidR="00AF58BF">
        <w:fldChar w:fldCharType="begin"/>
      </w:r>
      <w:r w:rsidR="00AF58BF">
        <w:instrText xml:space="preserve"> REF _Ref451444030 \h </w:instrText>
      </w:r>
      <w:r w:rsidR="00B86BD5">
        <w:instrText xml:space="preserve"> \* MERGEFORMAT </w:instrText>
      </w:r>
      <w:r w:rsidR="00AF58BF">
        <w:fldChar w:fldCharType="separate"/>
      </w:r>
      <w:r w:rsidR="00B94818">
        <w:t xml:space="preserve">Figure </w:t>
      </w:r>
      <w:r w:rsidR="00B94818">
        <w:rPr>
          <w:noProof/>
        </w:rPr>
        <w:t>12</w:t>
      </w:r>
      <w:r w:rsidR="00AF58BF">
        <w:fldChar w:fldCharType="end"/>
      </w:r>
      <w:r>
        <w:t xml:space="preserve">. </w:t>
      </w:r>
      <w:r w:rsidR="0026065E">
        <w:t xml:space="preserve"> </w:t>
      </w:r>
    </w:p>
    <w:p w14:paraId="3F17CAE2" w14:textId="77777777" w:rsidR="00586A90" w:rsidRDefault="00586A90" w:rsidP="00586A90">
      <w:pPr>
        <w:keepNext/>
      </w:pPr>
      <w:r>
        <w:rPr>
          <w:noProof/>
          <w:lang w:val="en-US"/>
        </w:rPr>
        <w:drawing>
          <wp:inline distT="0" distB="0" distL="0" distR="0" wp14:anchorId="1FA64E45" wp14:editId="79E8A3C0">
            <wp:extent cx="5943600" cy="43224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DGPRresults.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33F274B1" w14:textId="2818F29A" w:rsidR="00586A90" w:rsidRDefault="00586A90" w:rsidP="00586A90">
      <w:pPr>
        <w:pStyle w:val="GPR-Caption"/>
      </w:pPr>
      <w:bookmarkStart w:id="75" w:name="_Ref451444030"/>
      <w:bookmarkStart w:id="76" w:name="_Ref451592559"/>
      <w:bookmarkStart w:id="77" w:name="_Toc451882112"/>
      <w:bookmarkStart w:id="78" w:name="_Toc451882320"/>
      <w:r>
        <w:t xml:space="preserve">Figure </w:t>
      </w:r>
      <w:r>
        <w:fldChar w:fldCharType="begin"/>
      </w:r>
      <w:r>
        <w:instrText xml:space="preserve"> SEQ Figure \* ARABIC </w:instrText>
      </w:r>
      <w:r>
        <w:fldChar w:fldCharType="separate"/>
      </w:r>
      <w:r w:rsidR="00B94818">
        <w:rPr>
          <w:noProof/>
        </w:rPr>
        <w:t>12</w:t>
      </w:r>
      <w:r>
        <w:fldChar w:fldCharType="end"/>
      </w:r>
      <w:bookmarkEnd w:id="75"/>
      <w:r>
        <w:t xml:space="preserve"> - Disturbed soil at approximately 1m</w:t>
      </w:r>
      <w:bookmarkEnd w:id="76"/>
      <w:bookmarkEnd w:id="77"/>
      <w:bookmarkEnd w:id="78"/>
    </w:p>
    <w:p w14:paraId="6E50FC78" w14:textId="5F4E731A" w:rsidR="00586A90" w:rsidRDefault="00B45EEB" w:rsidP="0067311C">
      <w:r>
        <w:t xml:space="preserve">Disturbed soil could be seen at an approximate depth of 1 m which </w:t>
      </w:r>
      <w:r w:rsidRPr="00FF3032">
        <w:t>coincide</w:t>
      </w:r>
      <w:r>
        <w:t>d with the expected burial depth of that era.</w:t>
      </w:r>
    </w:p>
    <w:p w14:paraId="4BE1AFFD" w14:textId="53E92CBF" w:rsidR="00586A90" w:rsidRDefault="00586A90" w:rsidP="00586A90">
      <w:pPr>
        <w:pStyle w:val="Heading2"/>
      </w:pPr>
      <w:bookmarkStart w:id="79" w:name="_Toc451882289"/>
      <w:r>
        <w:t>3.6 Resistivity Meter Data Analysis</w:t>
      </w:r>
      <w:bookmarkEnd w:id="79"/>
    </w:p>
    <w:p w14:paraId="00077D14" w14:textId="6733C408" w:rsidR="00586A90" w:rsidRDefault="00586A90" w:rsidP="00586A90">
      <w:pPr>
        <w:jc w:val="both"/>
      </w:pPr>
      <w:r>
        <w:t xml:space="preserve">After the resistivity meter survey </w:t>
      </w:r>
      <w:r w:rsidR="00EB6A33">
        <w:t>was</w:t>
      </w:r>
      <w:r>
        <w:t xml:space="preserve"> concluded, the data could not be analysed until </w:t>
      </w:r>
      <w:r w:rsidR="00B45EEB">
        <w:t>they were</w:t>
      </w:r>
      <w:r w:rsidR="00EB6A33">
        <w:t xml:space="preserve"> </w:t>
      </w:r>
      <w:r>
        <w:t xml:space="preserve">extracted </w:t>
      </w:r>
      <w:r w:rsidR="00EB6A33">
        <w:t>using the software provided</w:t>
      </w:r>
      <w:r>
        <w:t xml:space="preserve"> at Western University.</w:t>
      </w:r>
      <w:r w:rsidR="0026065E">
        <w:t xml:space="preserve"> </w:t>
      </w:r>
      <w:r>
        <w:t xml:space="preserve"> The information was upl</w:t>
      </w:r>
      <w:r w:rsidR="00AF58BF">
        <w:t>oaded successfully and each 10 m by</w:t>
      </w:r>
      <w:r>
        <w:t xml:space="preserve"> 10</w:t>
      </w:r>
      <w:r w:rsidR="00AF58BF">
        <w:t xml:space="preserve"> </w:t>
      </w:r>
      <w:r>
        <w:t>m grid was then saved as a greyscale JPEG</w:t>
      </w:r>
      <w:r w:rsidR="00D23F91">
        <w:t xml:space="preserve"> with a resolution of four samples per 1</w:t>
      </w:r>
      <w:r w:rsidR="00AF58BF">
        <w:t xml:space="preserve"> </w:t>
      </w:r>
      <w:r w:rsidR="00D23F91">
        <w:t>m</w:t>
      </w:r>
      <w:r w:rsidR="00D23F91">
        <w:rPr>
          <w:vertAlign w:val="superscript"/>
        </w:rPr>
        <w:t>2</w:t>
      </w:r>
      <w:r>
        <w:t xml:space="preserve">. </w:t>
      </w:r>
      <w:r w:rsidR="0026065E">
        <w:t xml:space="preserve"> </w:t>
      </w:r>
      <w:r>
        <w:t xml:space="preserve">The resulting images were then mosaicked together to for the final result to show the clear pattern of burials on the </w:t>
      </w:r>
      <w:r w:rsidR="00AF58BF">
        <w:t>west side of the museum grounds</w:t>
      </w:r>
      <w:r>
        <w:t xml:space="preserve"> (</w:t>
      </w:r>
      <w:r w:rsidR="00AF58BF">
        <w:t>s</w:t>
      </w:r>
      <w:r>
        <w:t xml:space="preserve">ee </w:t>
      </w:r>
      <w:r w:rsidR="00B45EEB">
        <w:fldChar w:fldCharType="begin"/>
      </w:r>
      <w:r w:rsidR="00B45EEB">
        <w:instrText xml:space="preserve"> REF _Ref451444241 \h </w:instrText>
      </w:r>
      <w:r w:rsidR="00B45EEB">
        <w:fldChar w:fldCharType="separate"/>
      </w:r>
      <w:r w:rsidR="00B94818">
        <w:t xml:space="preserve">Figure </w:t>
      </w:r>
      <w:r w:rsidR="00B94818">
        <w:rPr>
          <w:noProof/>
        </w:rPr>
        <w:t>13</w:t>
      </w:r>
      <w:r w:rsidR="00B45EEB">
        <w:fldChar w:fldCharType="end"/>
      </w:r>
      <w:r w:rsidR="00B45EEB">
        <w:t>, below</w:t>
      </w:r>
      <w:r>
        <w:t>).</w:t>
      </w:r>
    </w:p>
    <w:p w14:paraId="505DD126" w14:textId="77777777" w:rsidR="00586A90" w:rsidRDefault="00586A90" w:rsidP="00586A90">
      <w:pPr>
        <w:keepNext/>
        <w:jc w:val="center"/>
      </w:pPr>
      <w:r>
        <w:rPr>
          <w:noProof/>
          <w:lang w:val="en-US"/>
        </w:rPr>
        <w:drawing>
          <wp:inline distT="0" distB="0" distL="0" distR="0" wp14:anchorId="1A14AE14" wp14:editId="6D9A4EE2">
            <wp:extent cx="5367548" cy="6946239"/>
            <wp:effectExtent l="19050" t="19050" r="24130" b="266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saickedRM.jpg"/>
                    <pic:cNvPicPr/>
                  </pic:nvPicPr>
                  <pic:blipFill>
                    <a:blip r:embed="rId40">
                      <a:extLst>
                        <a:ext uri="{28A0092B-C50C-407E-A947-70E740481C1C}">
                          <a14:useLocalDpi xmlns:a14="http://schemas.microsoft.com/office/drawing/2010/main" val="0"/>
                        </a:ext>
                      </a:extLst>
                    </a:blip>
                    <a:stretch>
                      <a:fillRect/>
                    </a:stretch>
                  </pic:blipFill>
                  <pic:spPr>
                    <a:xfrm>
                      <a:off x="0" y="0"/>
                      <a:ext cx="5367548" cy="6946239"/>
                    </a:xfrm>
                    <a:prstGeom prst="rect">
                      <a:avLst/>
                    </a:prstGeom>
                    <a:ln>
                      <a:solidFill>
                        <a:schemeClr val="tx1"/>
                      </a:solidFill>
                    </a:ln>
                  </pic:spPr>
                </pic:pic>
              </a:graphicData>
            </a:graphic>
          </wp:inline>
        </w:drawing>
      </w:r>
    </w:p>
    <w:p w14:paraId="423FF204" w14:textId="20A92F54" w:rsidR="00586A90" w:rsidRDefault="00586A90" w:rsidP="00586A90">
      <w:pPr>
        <w:pStyle w:val="GPR-Caption"/>
      </w:pPr>
      <w:bookmarkStart w:id="80" w:name="_Ref451444241"/>
      <w:bookmarkStart w:id="81" w:name="_Ref451592691"/>
      <w:bookmarkStart w:id="82" w:name="_Toc451882113"/>
      <w:bookmarkStart w:id="83" w:name="_Toc451882321"/>
      <w:r>
        <w:t xml:space="preserve">Figure </w:t>
      </w:r>
      <w:r>
        <w:fldChar w:fldCharType="begin"/>
      </w:r>
      <w:r>
        <w:instrText xml:space="preserve"> SEQ Figure \* ARABIC </w:instrText>
      </w:r>
      <w:r>
        <w:fldChar w:fldCharType="separate"/>
      </w:r>
      <w:r w:rsidR="00B94818">
        <w:rPr>
          <w:noProof/>
        </w:rPr>
        <w:t>13</w:t>
      </w:r>
      <w:r>
        <w:fldChar w:fldCharType="end"/>
      </w:r>
      <w:bookmarkEnd w:id="80"/>
      <w:r>
        <w:t xml:space="preserve"> - Mosaicked resistivity meter results</w:t>
      </w:r>
      <w:bookmarkEnd w:id="81"/>
      <w:bookmarkEnd w:id="82"/>
      <w:bookmarkEnd w:id="83"/>
    </w:p>
    <w:p w14:paraId="482E27EB" w14:textId="14D6C73C" w:rsidR="00790515" w:rsidRPr="00F10C9E" w:rsidRDefault="00790515" w:rsidP="00F10C9E">
      <w:pPr>
        <w:pStyle w:val="Heading1"/>
      </w:pPr>
      <w:bookmarkStart w:id="84" w:name="_Toc451882290"/>
      <w:r w:rsidRPr="00F10C9E">
        <w:t>4.0 Results and Analysis</w:t>
      </w:r>
      <w:bookmarkEnd w:id="84"/>
    </w:p>
    <w:bookmarkStart w:id="85" w:name="_Toc451882291"/>
    <w:p w14:paraId="5C204F13" w14:textId="0EA60BA3" w:rsidR="00A84515" w:rsidRDefault="002D7070" w:rsidP="00F10C9E">
      <w:pPr>
        <w:pStyle w:val="Heading2"/>
      </w:pPr>
      <w:r>
        <w:rPr>
          <w:noProof/>
          <w:lang w:val="en-US"/>
        </w:rPr>
        <mc:AlternateContent>
          <mc:Choice Requires="wps">
            <w:drawing>
              <wp:anchor distT="0" distB="0" distL="114300" distR="114300" simplePos="0" relativeHeight="251679744" behindDoc="0" locked="0" layoutInCell="1" allowOverlap="1" wp14:anchorId="0260D390" wp14:editId="26501289">
                <wp:simplePos x="0" y="0"/>
                <wp:positionH relativeFrom="margin">
                  <wp:align>left</wp:align>
                </wp:positionH>
                <wp:positionV relativeFrom="paragraph">
                  <wp:posOffset>5080</wp:posOffset>
                </wp:positionV>
                <wp:extent cx="6010275" cy="9525"/>
                <wp:effectExtent l="0" t="0" r="28575" b="28575"/>
                <wp:wrapNone/>
                <wp:docPr id="52" name="Straight Connector 52"/>
                <wp:cNvGraphicFramePr/>
                <a:graphic xmlns:a="http://schemas.openxmlformats.org/drawingml/2006/main">
                  <a:graphicData uri="http://schemas.microsoft.com/office/word/2010/wordprocessingShape">
                    <wps:wsp>
                      <wps:cNvCnPr/>
                      <wps:spPr>
                        <a:xfrm>
                          <a:off x="0" y="0"/>
                          <a:ext cx="6010275" cy="9525"/>
                        </a:xfrm>
                        <a:prstGeom prst="line">
                          <a:avLst/>
                        </a:prstGeom>
                        <a:ln>
                          <a:solidFill>
                            <a:srgbClr val="0057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1E386C72" id="Straight Connector 52" o:spid="_x0000_s1026" style="position:absolute;z-index:251679744;visibility:visible;mso-wrap-style:square;mso-wrap-distance-left:9pt;mso-wrap-distance-top:0;mso-wrap-distance-right:9pt;mso-wrap-distance-bottom:0;mso-position-horizontal:left;mso-position-horizontal-relative:margin;mso-position-vertical:absolute;mso-position-vertical-relative:text" from="0,.4pt" to="473.2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" strokecolor="#005700">
                <w10:wrap anchorx="margin"/>
              </v:line>
            </w:pict>
          </mc:Fallback>
        </mc:AlternateContent>
      </w:r>
      <w:r w:rsidR="00790515">
        <w:t xml:space="preserve">4.1 </w:t>
      </w:r>
      <w:r w:rsidR="00A84515">
        <w:t>Post Survey Data Processing</w:t>
      </w:r>
      <w:bookmarkEnd w:id="85"/>
    </w:p>
    <w:p w14:paraId="64FCDB90" w14:textId="0607B024" w:rsidR="00A84515" w:rsidRDefault="00B44CFC" w:rsidP="000A33D8">
      <w:pPr>
        <w:jc w:val="both"/>
      </w:pPr>
      <w:r>
        <w:t xml:space="preserve">The results of the GPR and Resistivity Meter surveys were georeferenced onto the study area map to help create an understanding of the survey.  The GPR results were catalogued at four different slices of time to showcase the museum grounds at different set </w:t>
      </w:r>
      <w:r w:rsidR="00AD7ACF">
        <w:t xml:space="preserve">depths </w:t>
      </w:r>
      <w:r>
        <w:t xml:space="preserve">of strata.  </w:t>
      </w:r>
      <w:r w:rsidR="00966E32">
        <w:fldChar w:fldCharType="begin"/>
      </w:r>
      <w:r w:rsidR="00966E32">
        <w:instrText xml:space="preserve"> REF _Ref451250883 \h </w:instrText>
      </w:r>
      <w:r w:rsidR="000A33D8">
        <w:instrText xml:space="preserve"> \* MERGEFORMAT </w:instrText>
      </w:r>
      <w:r w:rsidR="00966E32">
        <w:fldChar w:fldCharType="separate"/>
      </w:r>
      <w:r w:rsidR="00B94818">
        <w:t xml:space="preserve">Table </w:t>
      </w:r>
      <w:r w:rsidR="00B94818">
        <w:rPr>
          <w:noProof/>
        </w:rPr>
        <w:t>1</w:t>
      </w:r>
      <w:r w:rsidR="00966E32">
        <w:fldChar w:fldCharType="end"/>
      </w:r>
      <w:r w:rsidR="00966E32">
        <w:t xml:space="preserve"> shows the approximate </w:t>
      </w:r>
      <w:r w:rsidR="00700C47">
        <w:t xml:space="preserve">wave penetration time in </w:t>
      </w:r>
      <w:r w:rsidR="00966E32">
        <w:t xml:space="preserve">nanoseconds </w:t>
      </w:r>
      <w:r w:rsidR="00700C47">
        <w:t xml:space="preserve">(nS) </w:t>
      </w:r>
      <w:r w:rsidR="00966E32">
        <w:t xml:space="preserve">and depths </w:t>
      </w:r>
      <w:r w:rsidR="00700C47">
        <w:t xml:space="preserve">(m) </w:t>
      </w:r>
      <w:r w:rsidR="00966E32">
        <w:t xml:space="preserve">at which the GPR data </w:t>
      </w:r>
      <w:r w:rsidR="00700C47">
        <w:t xml:space="preserve">were </w:t>
      </w:r>
      <w:r w:rsidR="00966E32">
        <w:t>sampled.</w:t>
      </w:r>
      <w:r w:rsidR="000A33D8">
        <w:t xml:space="preserve">  </w:t>
      </w:r>
    </w:p>
    <w:p w14:paraId="3B9BAF0F" w14:textId="6BFC8546" w:rsidR="00966E32" w:rsidRDefault="00966E32" w:rsidP="00966E32">
      <w:pPr>
        <w:pStyle w:val="GPR-Caption"/>
        <w:jc w:val="left"/>
      </w:pPr>
      <w:bookmarkStart w:id="86" w:name="_Ref451250883"/>
      <w:bookmarkStart w:id="87" w:name="_Toc451882341"/>
      <w:r>
        <w:t xml:space="preserve">Table </w:t>
      </w:r>
      <w:r>
        <w:fldChar w:fldCharType="begin"/>
      </w:r>
      <w:r>
        <w:instrText xml:space="preserve"> SEQ Table \* ARABIC </w:instrText>
      </w:r>
      <w:r>
        <w:fldChar w:fldCharType="separate"/>
      </w:r>
      <w:r w:rsidR="00B94818">
        <w:rPr>
          <w:noProof/>
        </w:rPr>
        <w:t>1</w:t>
      </w:r>
      <w:r>
        <w:fldChar w:fldCharType="end"/>
      </w:r>
      <w:bookmarkEnd w:id="86"/>
      <w:r>
        <w:t xml:space="preserve"> - Approximate nanosecond to depth penetration comparison</w:t>
      </w:r>
      <w:bookmarkEnd w:id="87"/>
    </w:p>
    <w:tbl>
      <w:tblPr>
        <w:tblStyle w:val="TableGrid"/>
        <w:tblW w:w="0" w:type="auto"/>
        <w:tblLook w:val="04A0" w:firstRow="1" w:lastRow="0" w:firstColumn="1" w:lastColumn="0" w:noHBand="0" w:noVBand="1"/>
      </w:tblPr>
      <w:tblGrid>
        <w:gridCol w:w="4675"/>
        <w:gridCol w:w="4675"/>
      </w:tblGrid>
      <w:tr w:rsidR="00966E32" w14:paraId="41CDD565" w14:textId="77777777" w:rsidTr="00C8598E">
        <w:trPr>
          <w:trHeight w:val="372"/>
        </w:trPr>
        <w:tc>
          <w:tcPr>
            <w:tcW w:w="4675" w:type="dxa"/>
            <w:shd w:val="clear" w:color="auto" w:fill="005700"/>
            <w:vAlign w:val="center"/>
          </w:tcPr>
          <w:p w14:paraId="12A17646" w14:textId="74DA159E" w:rsidR="00966E32" w:rsidRPr="00440E84" w:rsidRDefault="00966E32" w:rsidP="00966E32">
            <w:pPr>
              <w:jc w:val="center"/>
              <w:rPr>
                <w:b/>
                <w:color w:val="FFFFFF" w:themeColor="background1"/>
              </w:rPr>
            </w:pPr>
            <w:r w:rsidRPr="00440E84">
              <w:rPr>
                <w:b/>
                <w:color w:val="FFFFFF" w:themeColor="background1"/>
              </w:rPr>
              <w:t>Approximate Nanoseconds</w:t>
            </w:r>
            <w:r w:rsidR="00AD7ACF">
              <w:rPr>
                <w:b/>
                <w:color w:val="FFFFFF" w:themeColor="background1"/>
              </w:rPr>
              <w:t xml:space="preserve"> (nS)</w:t>
            </w:r>
          </w:p>
        </w:tc>
        <w:tc>
          <w:tcPr>
            <w:tcW w:w="4675" w:type="dxa"/>
            <w:shd w:val="clear" w:color="auto" w:fill="005700"/>
            <w:vAlign w:val="center"/>
          </w:tcPr>
          <w:p w14:paraId="5743096F" w14:textId="61EB3CB4" w:rsidR="00966E32" w:rsidRPr="00440E84" w:rsidRDefault="00966E32" w:rsidP="00966E32">
            <w:pPr>
              <w:jc w:val="center"/>
              <w:rPr>
                <w:b/>
                <w:color w:val="FFFFFF" w:themeColor="background1"/>
              </w:rPr>
            </w:pPr>
            <w:r w:rsidRPr="00440E84">
              <w:rPr>
                <w:b/>
                <w:color w:val="FFFFFF" w:themeColor="background1"/>
              </w:rPr>
              <w:t>Approximate Depth (m)</w:t>
            </w:r>
          </w:p>
        </w:tc>
      </w:tr>
      <w:tr w:rsidR="00966E32" w14:paraId="0635682C" w14:textId="77777777" w:rsidTr="00440E84">
        <w:tc>
          <w:tcPr>
            <w:tcW w:w="4675" w:type="dxa"/>
            <w:shd w:val="clear" w:color="auto" w:fill="D6E3BC"/>
          </w:tcPr>
          <w:p w14:paraId="10805704" w14:textId="2D13BEA9" w:rsidR="00966E32" w:rsidRDefault="00966E32" w:rsidP="00966E32">
            <w:pPr>
              <w:jc w:val="center"/>
            </w:pPr>
            <w:r>
              <w:t>10</w:t>
            </w:r>
          </w:p>
        </w:tc>
        <w:tc>
          <w:tcPr>
            <w:tcW w:w="4675" w:type="dxa"/>
            <w:shd w:val="clear" w:color="auto" w:fill="D6E3BC"/>
          </w:tcPr>
          <w:p w14:paraId="2696E755" w14:textId="5EE84DF2" w:rsidR="00966E32" w:rsidRDefault="00966E32" w:rsidP="00966E32">
            <w:pPr>
              <w:jc w:val="center"/>
            </w:pPr>
            <w:r>
              <w:t>0.5</w:t>
            </w:r>
          </w:p>
        </w:tc>
      </w:tr>
      <w:tr w:rsidR="00966E32" w14:paraId="6891AF0C" w14:textId="77777777" w:rsidTr="00966E32">
        <w:tc>
          <w:tcPr>
            <w:tcW w:w="4675" w:type="dxa"/>
          </w:tcPr>
          <w:p w14:paraId="49EA0D9E" w14:textId="6986224C" w:rsidR="00966E32" w:rsidRDefault="00966E32" w:rsidP="00966E32">
            <w:pPr>
              <w:jc w:val="center"/>
            </w:pPr>
            <w:r>
              <w:t>20</w:t>
            </w:r>
          </w:p>
        </w:tc>
        <w:tc>
          <w:tcPr>
            <w:tcW w:w="4675" w:type="dxa"/>
          </w:tcPr>
          <w:p w14:paraId="331931A1" w14:textId="1103254B" w:rsidR="00966E32" w:rsidRDefault="00966E32" w:rsidP="00966E32">
            <w:pPr>
              <w:jc w:val="center"/>
            </w:pPr>
            <w:r>
              <w:t>1.0</w:t>
            </w:r>
          </w:p>
        </w:tc>
      </w:tr>
      <w:tr w:rsidR="00966E32" w14:paraId="52663E8B" w14:textId="77777777" w:rsidTr="00D871BD">
        <w:tc>
          <w:tcPr>
            <w:tcW w:w="4675" w:type="dxa"/>
            <w:shd w:val="clear" w:color="auto" w:fill="D6E3BC"/>
          </w:tcPr>
          <w:p w14:paraId="37F55D17" w14:textId="59DEB3B2" w:rsidR="00966E32" w:rsidRDefault="00966E32" w:rsidP="00966E32">
            <w:pPr>
              <w:jc w:val="center"/>
            </w:pPr>
            <w:r>
              <w:t>30</w:t>
            </w:r>
          </w:p>
        </w:tc>
        <w:tc>
          <w:tcPr>
            <w:tcW w:w="4675" w:type="dxa"/>
            <w:shd w:val="clear" w:color="auto" w:fill="D6E3BC"/>
          </w:tcPr>
          <w:p w14:paraId="5B010D40" w14:textId="40BA62B2" w:rsidR="00966E32" w:rsidRDefault="00966E32" w:rsidP="00966E32">
            <w:pPr>
              <w:jc w:val="center"/>
            </w:pPr>
            <w:r>
              <w:t>1.5</w:t>
            </w:r>
          </w:p>
        </w:tc>
      </w:tr>
      <w:tr w:rsidR="00966E32" w14:paraId="0C648D68" w14:textId="77777777" w:rsidTr="00966E32">
        <w:tc>
          <w:tcPr>
            <w:tcW w:w="4675" w:type="dxa"/>
          </w:tcPr>
          <w:p w14:paraId="377A42B9" w14:textId="4FA097B1" w:rsidR="00966E32" w:rsidRDefault="00966E32" w:rsidP="00966E32">
            <w:pPr>
              <w:jc w:val="center"/>
            </w:pPr>
            <w:r>
              <w:t>40</w:t>
            </w:r>
          </w:p>
        </w:tc>
        <w:tc>
          <w:tcPr>
            <w:tcW w:w="4675" w:type="dxa"/>
          </w:tcPr>
          <w:p w14:paraId="685E8015" w14:textId="49692633" w:rsidR="00966E32" w:rsidRDefault="00966E32" w:rsidP="00966E32">
            <w:pPr>
              <w:jc w:val="center"/>
            </w:pPr>
            <w:r>
              <w:t>2.0</w:t>
            </w:r>
          </w:p>
        </w:tc>
      </w:tr>
    </w:tbl>
    <w:p w14:paraId="38B5FB5F" w14:textId="77777777" w:rsidR="00966E32" w:rsidRDefault="00966E32" w:rsidP="00A84515"/>
    <w:p w14:paraId="593EEA7F" w14:textId="5999FD1E" w:rsidR="00695D4C" w:rsidRDefault="003C3D7F" w:rsidP="00A84515">
      <w:r>
        <w:fldChar w:fldCharType="begin"/>
      </w:r>
      <w:r>
        <w:instrText xml:space="preserve"> REF _Ref451330791 \h </w:instrText>
      </w:r>
      <w:r>
        <w:fldChar w:fldCharType="separate"/>
      </w:r>
      <w:r w:rsidR="00B94818">
        <w:t xml:space="preserve">Figure </w:t>
      </w:r>
      <w:r w:rsidR="00B94818">
        <w:rPr>
          <w:noProof/>
        </w:rPr>
        <w:t>14</w:t>
      </w:r>
      <w:r>
        <w:fldChar w:fldCharType="end"/>
      </w:r>
      <w:r w:rsidR="00616B85">
        <w:t xml:space="preserve"> to </w:t>
      </w:r>
      <w:r>
        <w:fldChar w:fldCharType="begin"/>
      </w:r>
      <w:r>
        <w:instrText xml:space="preserve"> REF _Ref451331406 \h </w:instrText>
      </w:r>
      <w:r>
        <w:fldChar w:fldCharType="separate"/>
      </w:r>
      <w:r w:rsidR="00B94818">
        <w:t xml:space="preserve">Figure </w:t>
      </w:r>
      <w:r w:rsidR="00B94818">
        <w:rPr>
          <w:noProof/>
        </w:rPr>
        <w:t>17</w:t>
      </w:r>
      <w:r>
        <w:fldChar w:fldCharType="end"/>
      </w:r>
      <w:r w:rsidR="00616B85">
        <w:t xml:space="preserve"> represents the GPR </w:t>
      </w:r>
      <w:r w:rsidR="00700C47">
        <w:t xml:space="preserve">results </w:t>
      </w:r>
      <w:r w:rsidR="008F5DB7">
        <w:t>at 10 nanosecond intervals</w:t>
      </w:r>
      <w:r w:rsidR="00616B85">
        <w:t xml:space="preserve"> from approximately 10 nanoseconds </w:t>
      </w:r>
      <w:r w:rsidR="00700C47">
        <w:t xml:space="preserve">through </w:t>
      </w:r>
      <w:r w:rsidR="00616B85">
        <w:t xml:space="preserve">to 40 nanoseconds.  </w:t>
      </w:r>
    </w:p>
    <w:p w14:paraId="6CAFC5D2" w14:textId="77777777" w:rsidR="00695D4C" w:rsidRDefault="00695D4C" w:rsidP="00695D4C">
      <w:pPr>
        <w:keepNext/>
        <w:jc w:val="center"/>
      </w:pPr>
      <w:r>
        <w:rPr>
          <w:noProof/>
          <w:lang w:val="en-US"/>
        </w:rPr>
        <w:drawing>
          <wp:inline distT="0" distB="0" distL="0" distR="0" wp14:anchorId="266A8FB1" wp14:editId="465B84D8">
            <wp:extent cx="5175606" cy="67691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ordanMuseum_GPR_Survey_0.5m.jpg"/>
                    <pic:cNvPicPr/>
                  </pic:nvPicPr>
                  <pic:blipFill rotWithShape="1">
                    <a:blip r:embed="rId41">
                      <a:extLst>
                        <a:ext uri="{28A0092B-C50C-407E-A947-70E740481C1C}">
                          <a14:useLocalDpi xmlns:a14="http://schemas.microsoft.com/office/drawing/2010/main" val="0"/>
                        </a:ext>
                      </a:extLst>
                    </a:blip>
                    <a:srcRect l="1579" t="361" r="1449" b="1635"/>
                    <a:stretch/>
                  </pic:blipFill>
                  <pic:spPr bwMode="auto">
                    <a:xfrm>
                      <a:off x="0" y="0"/>
                      <a:ext cx="5182320" cy="6777882"/>
                    </a:xfrm>
                    <a:prstGeom prst="rect">
                      <a:avLst/>
                    </a:prstGeom>
                    <a:ln>
                      <a:noFill/>
                    </a:ln>
                    <a:extLst>
                      <a:ext uri="{53640926-AAD7-44D8-BBD7-CCE9431645EC}">
                        <a14:shadowObscured xmlns:a14="http://schemas.microsoft.com/office/drawing/2010/main"/>
                      </a:ext>
                    </a:extLst>
                  </pic:spPr>
                </pic:pic>
              </a:graphicData>
            </a:graphic>
          </wp:inline>
        </w:drawing>
      </w:r>
    </w:p>
    <w:p w14:paraId="307325B0" w14:textId="3F7CCD63" w:rsidR="0058261F" w:rsidRDefault="00695D4C" w:rsidP="00695D4C">
      <w:pPr>
        <w:pStyle w:val="GPR-Caption"/>
      </w:pPr>
      <w:bookmarkStart w:id="88" w:name="_Ref451330791"/>
      <w:bookmarkStart w:id="89" w:name="_Toc451882114"/>
      <w:bookmarkStart w:id="90" w:name="_Toc451882322"/>
      <w:r>
        <w:t xml:space="preserve">Figure </w:t>
      </w:r>
      <w:r>
        <w:fldChar w:fldCharType="begin"/>
      </w:r>
      <w:r>
        <w:instrText xml:space="preserve"> SEQ Figure \* ARABIC </w:instrText>
      </w:r>
      <w:r>
        <w:fldChar w:fldCharType="separate"/>
      </w:r>
      <w:r w:rsidR="00B94818">
        <w:rPr>
          <w:noProof/>
        </w:rPr>
        <w:t>14</w:t>
      </w:r>
      <w:r>
        <w:fldChar w:fldCharType="end"/>
      </w:r>
      <w:bookmarkEnd w:id="88"/>
      <w:r>
        <w:t xml:space="preserve"> - GPR Survey Results at Approximately 10 Nanoseconds</w:t>
      </w:r>
      <w:bookmarkEnd w:id="89"/>
      <w:bookmarkEnd w:id="90"/>
    </w:p>
    <w:p w14:paraId="51237292" w14:textId="77777777" w:rsidR="003C3D7F" w:rsidRDefault="003C3D7F" w:rsidP="003C3D7F">
      <w:pPr>
        <w:keepNext/>
        <w:jc w:val="center"/>
      </w:pPr>
      <w:r>
        <w:rPr>
          <w:noProof/>
          <w:lang w:val="en-US"/>
        </w:rPr>
        <w:drawing>
          <wp:inline distT="0" distB="0" distL="0" distR="0" wp14:anchorId="331C37E7" wp14:editId="3849E55B">
            <wp:extent cx="5181117" cy="676846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ordanMuseum_GPR_Survey_1m.jpg"/>
                    <pic:cNvPicPr/>
                  </pic:nvPicPr>
                  <pic:blipFill rotWithShape="1">
                    <a:blip r:embed="rId42">
                      <a:extLst>
                        <a:ext uri="{28A0092B-C50C-407E-A947-70E740481C1C}">
                          <a14:useLocalDpi xmlns:a14="http://schemas.microsoft.com/office/drawing/2010/main" val="0"/>
                        </a:ext>
                      </a:extLst>
                    </a:blip>
                    <a:srcRect l="1780" t="459" r="1366" b="1771"/>
                    <a:stretch/>
                  </pic:blipFill>
                  <pic:spPr bwMode="auto">
                    <a:xfrm>
                      <a:off x="0" y="0"/>
                      <a:ext cx="5182116" cy="6769770"/>
                    </a:xfrm>
                    <a:prstGeom prst="rect">
                      <a:avLst/>
                    </a:prstGeom>
                    <a:ln>
                      <a:noFill/>
                    </a:ln>
                    <a:extLst>
                      <a:ext uri="{53640926-AAD7-44D8-BBD7-CCE9431645EC}">
                        <a14:shadowObscured xmlns:a14="http://schemas.microsoft.com/office/drawing/2010/main"/>
                      </a:ext>
                    </a:extLst>
                  </pic:spPr>
                </pic:pic>
              </a:graphicData>
            </a:graphic>
          </wp:inline>
        </w:drawing>
      </w:r>
    </w:p>
    <w:p w14:paraId="7112778D" w14:textId="766336B2" w:rsidR="0058261F" w:rsidRDefault="003C3D7F" w:rsidP="003C3D7F">
      <w:pPr>
        <w:pStyle w:val="GPR-Caption"/>
      </w:pPr>
      <w:bookmarkStart w:id="91" w:name="_Ref451331402"/>
      <w:bookmarkStart w:id="92" w:name="_Toc451882115"/>
      <w:bookmarkStart w:id="93" w:name="_Toc451882323"/>
      <w:r>
        <w:t xml:space="preserve">Figure </w:t>
      </w:r>
      <w:r>
        <w:fldChar w:fldCharType="begin"/>
      </w:r>
      <w:r>
        <w:instrText xml:space="preserve"> SEQ Figure \* ARABIC </w:instrText>
      </w:r>
      <w:r>
        <w:fldChar w:fldCharType="separate"/>
      </w:r>
      <w:r w:rsidR="00B94818">
        <w:rPr>
          <w:noProof/>
        </w:rPr>
        <w:t>15</w:t>
      </w:r>
      <w:r>
        <w:fldChar w:fldCharType="end"/>
      </w:r>
      <w:bookmarkEnd w:id="91"/>
      <w:r w:rsidRPr="003206B8">
        <w:t xml:space="preserve"> - GPR Survey Results at Approximately </w:t>
      </w:r>
      <w:r>
        <w:t>2</w:t>
      </w:r>
      <w:r w:rsidRPr="003206B8">
        <w:t>0 Nanoseconds</w:t>
      </w:r>
      <w:bookmarkEnd w:id="92"/>
      <w:bookmarkEnd w:id="93"/>
    </w:p>
    <w:p w14:paraId="432358A7" w14:textId="77777777" w:rsidR="003C3D7F" w:rsidRDefault="003C3D7F" w:rsidP="003C3D7F">
      <w:pPr>
        <w:keepNext/>
        <w:jc w:val="center"/>
      </w:pPr>
      <w:r>
        <w:rPr>
          <w:noProof/>
          <w:lang w:val="en-US"/>
        </w:rPr>
        <w:drawing>
          <wp:inline distT="0" distB="0" distL="0" distR="0" wp14:anchorId="0003D2F1" wp14:editId="248C0667">
            <wp:extent cx="5192226" cy="6775450"/>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ordanMuseum_GPR_Survey_1.5m.jpg"/>
                    <pic:cNvPicPr/>
                  </pic:nvPicPr>
                  <pic:blipFill rotWithShape="1">
                    <a:blip r:embed="rId43">
                      <a:extLst>
                        <a:ext uri="{28A0092B-C50C-407E-A947-70E740481C1C}">
                          <a14:useLocalDpi xmlns:a14="http://schemas.microsoft.com/office/drawing/2010/main" val="0"/>
                        </a:ext>
                      </a:extLst>
                    </a:blip>
                    <a:srcRect l="1630" t="360" r="1351" b="1810"/>
                    <a:stretch/>
                  </pic:blipFill>
                  <pic:spPr bwMode="auto">
                    <a:xfrm>
                      <a:off x="0" y="0"/>
                      <a:ext cx="5198339" cy="6783426"/>
                    </a:xfrm>
                    <a:prstGeom prst="rect">
                      <a:avLst/>
                    </a:prstGeom>
                    <a:ln>
                      <a:noFill/>
                    </a:ln>
                    <a:extLst>
                      <a:ext uri="{53640926-AAD7-44D8-BBD7-CCE9431645EC}">
                        <a14:shadowObscured xmlns:a14="http://schemas.microsoft.com/office/drawing/2010/main"/>
                      </a:ext>
                    </a:extLst>
                  </pic:spPr>
                </pic:pic>
              </a:graphicData>
            </a:graphic>
          </wp:inline>
        </w:drawing>
      </w:r>
    </w:p>
    <w:p w14:paraId="5A660AC4" w14:textId="6A0C6F71" w:rsidR="0058261F" w:rsidRDefault="003C3D7F" w:rsidP="003C3D7F">
      <w:pPr>
        <w:pStyle w:val="GPR-Caption"/>
      </w:pPr>
      <w:bookmarkStart w:id="94" w:name="_Ref451331404"/>
      <w:bookmarkStart w:id="95" w:name="_Toc451882116"/>
      <w:bookmarkStart w:id="96" w:name="_Toc451882324"/>
      <w:r>
        <w:t xml:space="preserve">Figure </w:t>
      </w:r>
      <w:r>
        <w:fldChar w:fldCharType="begin"/>
      </w:r>
      <w:r>
        <w:instrText xml:space="preserve"> SEQ Figure \* ARABIC </w:instrText>
      </w:r>
      <w:r>
        <w:fldChar w:fldCharType="separate"/>
      </w:r>
      <w:r w:rsidR="00B94818">
        <w:rPr>
          <w:noProof/>
        </w:rPr>
        <w:t>16</w:t>
      </w:r>
      <w:r>
        <w:fldChar w:fldCharType="end"/>
      </w:r>
      <w:bookmarkEnd w:id="94"/>
      <w:r w:rsidRPr="00505C5A">
        <w:t xml:space="preserve"> - GPR Survey Results at Approximately </w:t>
      </w:r>
      <w:r>
        <w:t>3</w:t>
      </w:r>
      <w:r w:rsidRPr="00505C5A">
        <w:t>0 Nanoseconds</w:t>
      </w:r>
      <w:bookmarkEnd w:id="95"/>
      <w:bookmarkEnd w:id="96"/>
    </w:p>
    <w:p w14:paraId="02B81BB7" w14:textId="77777777" w:rsidR="003C3D7F" w:rsidRDefault="003C3D7F" w:rsidP="003C3D7F">
      <w:pPr>
        <w:keepNext/>
        <w:jc w:val="center"/>
      </w:pPr>
      <w:r>
        <w:rPr>
          <w:noProof/>
          <w:lang w:val="en-US"/>
        </w:rPr>
        <w:drawing>
          <wp:inline distT="0" distB="0" distL="0" distR="0" wp14:anchorId="70233AE8" wp14:editId="2900E881">
            <wp:extent cx="5187897" cy="67754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ordanMuseum_GPR_Survey_2m.jpg"/>
                    <pic:cNvPicPr/>
                  </pic:nvPicPr>
                  <pic:blipFill rotWithShape="1">
                    <a:blip r:embed="rId44">
                      <a:extLst>
                        <a:ext uri="{28A0092B-C50C-407E-A947-70E740481C1C}">
                          <a14:useLocalDpi xmlns:a14="http://schemas.microsoft.com/office/drawing/2010/main" val="0"/>
                        </a:ext>
                      </a:extLst>
                    </a:blip>
                    <a:srcRect l="1629" t="359" r="1420" b="1799"/>
                    <a:stretch/>
                  </pic:blipFill>
                  <pic:spPr bwMode="auto">
                    <a:xfrm>
                      <a:off x="0" y="0"/>
                      <a:ext cx="5195241" cy="6785041"/>
                    </a:xfrm>
                    <a:prstGeom prst="rect">
                      <a:avLst/>
                    </a:prstGeom>
                    <a:ln>
                      <a:noFill/>
                    </a:ln>
                    <a:extLst>
                      <a:ext uri="{53640926-AAD7-44D8-BBD7-CCE9431645EC}">
                        <a14:shadowObscured xmlns:a14="http://schemas.microsoft.com/office/drawing/2010/main"/>
                      </a:ext>
                    </a:extLst>
                  </pic:spPr>
                </pic:pic>
              </a:graphicData>
            </a:graphic>
          </wp:inline>
        </w:drawing>
      </w:r>
    </w:p>
    <w:p w14:paraId="15A0F1B9" w14:textId="083C522A" w:rsidR="0058261F" w:rsidRDefault="003C3D7F" w:rsidP="003C3D7F">
      <w:pPr>
        <w:pStyle w:val="GPR-Caption"/>
      </w:pPr>
      <w:bookmarkStart w:id="97" w:name="_Ref451331406"/>
      <w:bookmarkStart w:id="98" w:name="_Toc451882117"/>
      <w:bookmarkStart w:id="99" w:name="_Toc451882325"/>
      <w:r>
        <w:t xml:space="preserve">Figure </w:t>
      </w:r>
      <w:r>
        <w:fldChar w:fldCharType="begin"/>
      </w:r>
      <w:r>
        <w:instrText xml:space="preserve"> SEQ Figure \* ARABIC </w:instrText>
      </w:r>
      <w:r>
        <w:fldChar w:fldCharType="separate"/>
      </w:r>
      <w:r w:rsidR="00B94818">
        <w:rPr>
          <w:noProof/>
        </w:rPr>
        <w:t>17</w:t>
      </w:r>
      <w:r>
        <w:fldChar w:fldCharType="end"/>
      </w:r>
      <w:bookmarkEnd w:id="97"/>
      <w:r w:rsidRPr="00CB3C73">
        <w:t xml:space="preserve"> - GPR S</w:t>
      </w:r>
      <w:r>
        <w:t>urvey Results at Approximately 4</w:t>
      </w:r>
      <w:r w:rsidRPr="00CB3C73">
        <w:t>0 Nanoseconds</w:t>
      </w:r>
      <w:bookmarkEnd w:id="98"/>
      <w:bookmarkEnd w:id="99"/>
    </w:p>
    <w:p w14:paraId="35DE7253" w14:textId="3D50C0C6" w:rsidR="000A33D8" w:rsidRDefault="00966E32" w:rsidP="0058261F">
      <w:pPr>
        <w:jc w:val="both"/>
      </w:pPr>
      <w:r>
        <w:t xml:space="preserve">After </w:t>
      </w:r>
      <w:r w:rsidR="00700C47">
        <w:t xml:space="preserve">this </w:t>
      </w:r>
      <w:r>
        <w:t xml:space="preserve">set of maps </w:t>
      </w:r>
      <w:r w:rsidR="00700C47">
        <w:t xml:space="preserve">was </w:t>
      </w:r>
      <w:r>
        <w:t>created, specific points of interests that were noted during the</w:t>
      </w:r>
      <w:r w:rsidR="000A33D8">
        <w:t xml:space="preserve"> data</w:t>
      </w:r>
      <w:r>
        <w:t xml:space="preserve"> processing </w:t>
      </w:r>
      <w:r w:rsidR="000A33D8">
        <w:t xml:space="preserve">were </w:t>
      </w:r>
      <w:r w:rsidR="005178CD">
        <w:t xml:space="preserve">investigated </w:t>
      </w:r>
      <w:r w:rsidR="000A33D8">
        <w:t xml:space="preserve">further.  These points of interest were also mapped according to their grid’s geographic coordinates.  A more in-depth discussion of these points of interest with corresponding maps can be found in </w:t>
      </w:r>
      <w:r w:rsidR="000A33D8">
        <w:fldChar w:fldCharType="begin"/>
      </w:r>
      <w:r w:rsidR="000A33D8">
        <w:instrText xml:space="preserve"> REF _Ref451251368 \h  \* MERGEFORMAT </w:instrText>
      </w:r>
      <w:r w:rsidR="000A33D8">
        <w:fldChar w:fldCharType="separate"/>
      </w:r>
      <w:r w:rsidR="00B94818">
        <w:t>4.2 Discussion and Summary of Results and Findings</w:t>
      </w:r>
      <w:r w:rsidR="000A33D8">
        <w:fldChar w:fldCharType="end"/>
      </w:r>
      <w:r w:rsidR="000A33D8">
        <w:t>.</w:t>
      </w:r>
    </w:p>
    <w:p w14:paraId="28236EE5" w14:textId="3C1BF1CB" w:rsidR="000A33D8" w:rsidRDefault="000A33D8" w:rsidP="000A33D8">
      <w:pPr>
        <w:jc w:val="both"/>
      </w:pPr>
      <w:r>
        <w:t xml:space="preserve">The results of the Resistivity Meter were relatively straightforward, showcasing the </w:t>
      </w:r>
      <w:r w:rsidR="00C45B1D">
        <w:t xml:space="preserve">electrical resistance </w:t>
      </w:r>
      <w:r>
        <w:t xml:space="preserve">measured in ohms (Ω).  Therefore, a single map layer </w:t>
      </w:r>
      <w:r w:rsidR="0058261F">
        <w:t>was</w:t>
      </w:r>
      <w:r>
        <w:t xml:space="preserve"> produced.  The map showing the results of the Resistivity Meter survey can be seen below in </w:t>
      </w:r>
      <w:r w:rsidR="00E6507A">
        <w:rPr>
          <w:highlight w:val="yellow"/>
        </w:rPr>
        <w:fldChar w:fldCharType="begin"/>
      </w:r>
      <w:r w:rsidR="00E6507A">
        <w:instrText xml:space="preserve"> REF _Ref451333140 \h </w:instrText>
      </w:r>
      <w:r w:rsidR="00E6507A">
        <w:rPr>
          <w:highlight w:val="yellow"/>
        </w:rPr>
      </w:r>
      <w:r w:rsidR="00E6507A">
        <w:rPr>
          <w:highlight w:val="yellow"/>
        </w:rPr>
        <w:fldChar w:fldCharType="separate"/>
      </w:r>
      <w:r w:rsidR="00B94818">
        <w:t xml:space="preserve">Figure </w:t>
      </w:r>
      <w:r w:rsidR="00B94818">
        <w:rPr>
          <w:noProof/>
        </w:rPr>
        <w:t>18</w:t>
      </w:r>
      <w:r w:rsidR="00E6507A">
        <w:rPr>
          <w:highlight w:val="yellow"/>
        </w:rPr>
        <w:fldChar w:fldCharType="end"/>
      </w:r>
      <w:r>
        <w:t xml:space="preserve">.     </w:t>
      </w:r>
    </w:p>
    <w:p w14:paraId="1B93729D" w14:textId="77777777" w:rsidR="00E6507A" w:rsidRDefault="00E6507A" w:rsidP="00E6507A">
      <w:pPr>
        <w:keepNext/>
        <w:jc w:val="center"/>
      </w:pPr>
      <w:r>
        <w:rPr>
          <w:noProof/>
          <w:lang w:val="en-US"/>
        </w:rPr>
        <w:drawing>
          <wp:inline distT="0" distB="0" distL="0" distR="0" wp14:anchorId="346E36A4" wp14:editId="4AF60164">
            <wp:extent cx="4105275" cy="5369792"/>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ordanMuseum_RM_Survey.jpg"/>
                    <pic:cNvPicPr/>
                  </pic:nvPicPr>
                  <pic:blipFill rotWithShape="1">
                    <a:blip r:embed="rId45">
                      <a:extLst>
                        <a:ext uri="{28A0092B-C50C-407E-A947-70E740481C1C}">
                          <a14:useLocalDpi xmlns:a14="http://schemas.microsoft.com/office/drawing/2010/main" val="0"/>
                        </a:ext>
                      </a:extLst>
                    </a:blip>
                    <a:srcRect l="1441" r="1336" b="1733"/>
                    <a:stretch/>
                  </pic:blipFill>
                  <pic:spPr bwMode="auto">
                    <a:xfrm>
                      <a:off x="0" y="0"/>
                      <a:ext cx="4138244" cy="5412916"/>
                    </a:xfrm>
                    <a:prstGeom prst="rect">
                      <a:avLst/>
                    </a:prstGeom>
                    <a:ln>
                      <a:noFill/>
                    </a:ln>
                    <a:extLst>
                      <a:ext uri="{53640926-AAD7-44D8-BBD7-CCE9431645EC}">
                        <a14:shadowObscured xmlns:a14="http://schemas.microsoft.com/office/drawing/2010/main"/>
                      </a:ext>
                    </a:extLst>
                  </pic:spPr>
                </pic:pic>
              </a:graphicData>
            </a:graphic>
          </wp:inline>
        </w:drawing>
      </w:r>
    </w:p>
    <w:p w14:paraId="6ABD11F4" w14:textId="58F0DC79" w:rsidR="008F5DB7" w:rsidRDefault="00E6507A" w:rsidP="00E6507A">
      <w:pPr>
        <w:pStyle w:val="GPR-Caption"/>
      </w:pPr>
      <w:bookmarkStart w:id="100" w:name="_Ref451333140"/>
      <w:bookmarkStart w:id="101" w:name="_Toc451882118"/>
      <w:bookmarkStart w:id="102" w:name="_Toc451882326"/>
      <w:r>
        <w:t xml:space="preserve">Figure </w:t>
      </w:r>
      <w:r>
        <w:fldChar w:fldCharType="begin"/>
      </w:r>
      <w:r>
        <w:instrText xml:space="preserve"> SEQ Figure \* ARABIC </w:instrText>
      </w:r>
      <w:r>
        <w:fldChar w:fldCharType="separate"/>
      </w:r>
      <w:r w:rsidR="00B94818">
        <w:rPr>
          <w:noProof/>
        </w:rPr>
        <w:t>18</w:t>
      </w:r>
      <w:r>
        <w:fldChar w:fldCharType="end"/>
      </w:r>
      <w:bookmarkEnd w:id="100"/>
      <w:r>
        <w:t xml:space="preserve"> - Resistivity Meter Results</w:t>
      </w:r>
      <w:bookmarkEnd w:id="101"/>
      <w:bookmarkEnd w:id="102"/>
    </w:p>
    <w:p w14:paraId="331DDB33" w14:textId="735F2FE7" w:rsidR="00790515" w:rsidRPr="0067311C" w:rsidRDefault="005425A7" w:rsidP="00F10C9E">
      <w:pPr>
        <w:pStyle w:val="Heading2"/>
      </w:pPr>
      <w:bookmarkStart w:id="103" w:name="_Ref451251368"/>
      <w:bookmarkStart w:id="104" w:name="_Toc451882292"/>
      <w:r>
        <w:t>4.2</w:t>
      </w:r>
      <w:r w:rsidR="00505D93">
        <w:t xml:space="preserve"> </w:t>
      </w:r>
      <w:r w:rsidR="00790515">
        <w:t>Discussion and Summary of Results and Findings</w:t>
      </w:r>
      <w:bookmarkEnd w:id="103"/>
      <w:bookmarkEnd w:id="104"/>
    </w:p>
    <w:p w14:paraId="464C75FB" w14:textId="1B933FDF" w:rsidR="005178CD" w:rsidRPr="00567BE2" w:rsidRDefault="005178CD" w:rsidP="008961EF">
      <w:pPr>
        <w:jc w:val="both"/>
      </w:pPr>
      <w:r w:rsidRPr="00567BE2">
        <w:t xml:space="preserve">Findings are discussed in specific </w:t>
      </w:r>
      <w:r w:rsidRPr="005178CD">
        <w:t>areas</w:t>
      </w:r>
      <w:r w:rsidRPr="00567BE2">
        <w:t xml:space="preserve"> within the study site:</w:t>
      </w:r>
    </w:p>
    <w:p w14:paraId="220CC490" w14:textId="61C6CA9B" w:rsidR="00573238" w:rsidRDefault="00573238" w:rsidP="008961EF">
      <w:pPr>
        <w:jc w:val="both"/>
      </w:pPr>
      <w:r>
        <w:rPr>
          <w:b/>
        </w:rPr>
        <w:t xml:space="preserve">Area </w:t>
      </w:r>
      <w:r w:rsidR="00D23F91">
        <w:rPr>
          <w:b/>
        </w:rPr>
        <w:t xml:space="preserve">west </w:t>
      </w:r>
      <w:r w:rsidR="00F76930">
        <w:rPr>
          <w:b/>
        </w:rPr>
        <w:t>of the Fry</w:t>
      </w:r>
      <w:r>
        <w:rPr>
          <w:b/>
        </w:rPr>
        <w:t xml:space="preserve"> House outside its surrounding f</w:t>
      </w:r>
      <w:r w:rsidR="00F76930">
        <w:rPr>
          <w:b/>
        </w:rPr>
        <w:t>ence</w:t>
      </w:r>
      <w:r w:rsidR="00F76930">
        <w:t xml:space="preserve">: It is known that there are a number of pre-existing tombstones in a relatively regular line </w:t>
      </w:r>
      <w:r w:rsidR="00D96BE9">
        <w:t xml:space="preserve">(north-south) all facing the </w:t>
      </w:r>
      <w:r w:rsidR="005D3B58">
        <w:t>eas</w:t>
      </w:r>
      <w:r w:rsidR="00D96BE9">
        <w:t xml:space="preserve">t-direction.  Using both the GPR and the resistivity meter, a series of underground anomalies were discovered lined up in a similar fashion to the pre-existing graves.  These </w:t>
      </w:r>
      <w:r w:rsidR="00772B72">
        <w:t xml:space="preserve">subterranean </w:t>
      </w:r>
      <w:r w:rsidR="00D23F91">
        <w:t>anomalies</w:t>
      </w:r>
      <w:r w:rsidR="00D23F91" w:rsidRPr="00772B72">
        <w:t xml:space="preserve"> </w:t>
      </w:r>
      <w:r w:rsidR="00D96BE9">
        <w:t>appear regularl</w:t>
      </w:r>
      <w:r w:rsidR="009E4AF4">
        <w:t>y and extend north towards the cul-de-sac</w:t>
      </w:r>
      <w:r w:rsidR="00D96BE9">
        <w:t xml:space="preserve"> pavement area</w:t>
      </w:r>
      <w:r w:rsidR="00772B72">
        <w:t xml:space="preserve"> and south towards the south side</w:t>
      </w:r>
      <w:r w:rsidR="005178CD">
        <w:t xml:space="preserve"> of the building</w:t>
      </w:r>
      <w:r w:rsidR="00D96BE9">
        <w:t xml:space="preserve">.  </w:t>
      </w:r>
      <w:r w:rsidR="009E4AF4">
        <w:t xml:space="preserve">The shapes of these </w:t>
      </w:r>
      <w:r w:rsidR="00772B72">
        <w:t>underground anomalies are approximately 1</w:t>
      </w:r>
      <w:r w:rsidR="00AF58BF">
        <w:t xml:space="preserve"> </w:t>
      </w:r>
      <w:r w:rsidR="00772B72">
        <w:t>m by 2</w:t>
      </w:r>
      <w:r w:rsidR="00AF58BF">
        <w:t xml:space="preserve"> </w:t>
      </w:r>
      <w:r w:rsidR="00772B72">
        <w:t xml:space="preserve">m, which are similar to the known dimensions of regular burials.  These </w:t>
      </w:r>
      <w:r w:rsidR="005178CD">
        <w:t xml:space="preserve">anomalies </w:t>
      </w:r>
      <w:r>
        <w:t xml:space="preserve">can be seen at approximately 10 to 30 nanoseconds (roughly 0.5 </w:t>
      </w:r>
      <w:r w:rsidR="00AF58BF">
        <w:t xml:space="preserve">m </w:t>
      </w:r>
      <w:r>
        <w:t>to 1.5</w:t>
      </w:r>
      <w:r w:rsidR="00AF58BF">
        <w:t xml:space="preserve"> </w:t>
      </w:r>
      <w:r>
        <w:t>m in depth), but are clearest at about 20 nanoseconds (~1.0m in depth).  This corresponds with the results of Schultz’s study of pig burials buried at 0.5</w:t>
      </w:r>
      <w:r w:rsidR="00AF58BF">
        <w:t xml:space="preserve"> m</w:t>
      </w:r>
      <w:r>
        <w:t xml:space="preserve"> to 1.0</w:t>
      </w:r>
      <w:r w:rsidR="00AF58BF">
        <w:t xml:space="preserve"> </w:t>
      </w:r>
      <w:r>
        <w:t xml:space="preserve">m depths </w:t>
      </w:r>
      <w:sdt>
        <w:sdtPr>
          <w:id w:val="1914353704"/>
          <w:citation/>
        </w:sdtPr>
        <w:sdtEndPr/>
        <w:sdtContent>
          <w:r>
            <w:fldChar w:fldCharType="begin"/>
          </w:r>
          <w:r>
            <w:rPr>
              <w:lang w:val="en-US"/>
            </w:rPr>
            <w:instrText xml:space="preserve"> CITATION Schultz \l 1033 </w:instrText>
          </w:r>
          <w:r>
            <w:fldChar w:fldCharType="separate"/>
          </w:r>
          <w:r w:rsidR="00B94818" w:rsidRPr="00B94818">
            <w:rPr>
              <w:noProof/>
              <w:lang w:val="en-US"/>
            </w:rPr>
            <w:t>(Schultz, 2008-2012)</w:t>
          </w:r>
          <w:r>
            <w:fldChar w:fldCharType="end"/>
          </w:r>
        </w:sdtContent>
      </w:sdt>
      <w:r>
        <w:t xml:space="preserve">. </w:t>
      </w:r>
      <w:r w:rsidR="00087626">
        <w:t xml:space="preserve"> </w:t>
      </w:r>
      <w:r>
        <w:t xml:space="preserve">Please see </w:t>
      </w:r>
      <w:r w:rsidR="008A7747">
        <w:fldChar w:fldCharType="begin"/>
      </w:r>
      <w:r w:rsidR="008A7747">
        <w:instrText xml:space="preserve"> REF _Ref451336947 \h </w:instrText>
      </w:r>
      <w:r w:rsidR="008961EF">
        <w:instrText xml:space="preserve"> \* MERGEFORMAT </w:instrText>
      </w:r>
      <w:r w:rsidR="008A7747">
        <w:fldChar w:fldCharType="separate"/>
      </w:r>
      <w:r w:rsidR="00B94818">
        <w:t xml:space="preserve">Figure </w:t>
      </w:r>
      <w:r w:rsidR="00B94818">
        <w:rPr>
          <w:noProof/>
        </w:rPr>
        <w:t>19</w:t>
      </w:r>
      <w:r w:rsidR="008A7747">
        <w:fldChar w:fldCharType="end"/>
      </w:r>
      <w:r w:rsidR="008A7747">
        <w:t xml:space="preserve"> </w:t>
      </w:r>
      <w:r>
        <w:t xml:space="preserve">for a comparison of the GPR and resistivity meter results of the same area.  </w:t>
      </w:r>
      <w:r w:rsidR="00AF58BF">
        <w:t xml:space="preserve">The possible internment locations based on the GPR imagery can be seen in </w:t>
      </w:r>
      <w:r w:rsidR="00AF58BF">
        <w:fldChar w:fldCharType="begin"/>
      </w:r>
      <w:r w:rsidR="00AF58BF">
        <w:instrText xml:space="preserve"> REF _Ref451874708 \h </w:instrText>
      </w:r>
      <w:r w:rsidR="00AF58BF">
        <w:fldChar w:fldCharType="separate"/>
      </w:r>
      <w:r w:rsidR="00B94818" w:rsidRPr="00C9715B">
        <w:t xml:space="preserve">Figure </w:t>
      </w:r>
      <w:r w:rsidR="00B94818">
        <w:rPr>
          <w:noProof/>
        </w:rPr>
        <w:t>20</w:t>
      </w:r>
      <w:r w:rsidR="00AF58BF">
        <w:fldChar w:fldCharType="end"/>
      </w:r>
      <w:r w:rsidR="00AF58BF">
        <w:t>.</w:t>
      </w:r>
    </w:p>
    <w:p w14:paraId="767D4FFF" w14:textId="77777777" w:rsidR="008A7747" w:rsidRDefault="008A7747" w:rsidP="00C609F2">
      <w:pPr>
        <w:keepNext/>
        <w:ind w:left="-540"/>
        <w:jc w:val="center"/>
      </w:pPr>
      <w:r>
        <w:rPr>
          <w:noProof/>
          <w:lang w:val="en-US"/>
        </w:rPr>
        <w:drawing>
          <wp:inline distT="0" distB="0" distL="0" distR="0" wp14:anchorId="48B848D8" wp14:editId="7E34F0DE">
            <wp:extent cx="6845583" cy="4429496"/>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ordanMuseum_GPR_AOI_1_Compare.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80159" cy="4451869"/>
                    </a:xfrm>
                    <a:prstGeom prst="rect">
                      <a:avLst/>
                    </a:prstGeom>
                  </pic:spPr>
                </pic:pic>
              </a:graphicData>
            </a:graphic>
          </wp:inline>
        </w:drawing>
      </w:r>
    </w:p>
    <w:p w14:paraId="38F36F81" w14:textId="78DDCB61" w:rsidR="008A7747" w:rsidRDefault="008A7747" w:rsidP="00D23F91">
      <w:pPr>
        <w:pStyle w:val="GPR-Caption"/>
      </w:pPr>
      <w:bookmarkStart w:id="105" w:name="_Ref451336947"/>
      <w:bookmarkStart w:id="106" w:name="_Ref451626126"/>
      <w:bookmarkStart w:id="107" w:name="_Toc451882119"/>
      <w:bookmarkStart w:id="108" w:name="_Toc451882327"/>
      <w:r>
        <w:t xml:space="preserve">Figure </w:t>
      </w:r>
      <w:r>
        <w:fldChar w:fldCharType="begin"/>
      </w:r>
      <w:r>
        <w:instrText xml:space="preserve"> SEQ Figure \* ARABIC </w:instrText>
      </w:r>
      <w:r>
        <w:fldChar w:fldCharType="separate"/>
      </w:r>
      <w:r w:rsidR="00B94818">
        <w:rPr>
          <w:noProof/>
        </w:rPr>
        <w:t>19</w:t>
      </w:r>
      <w:r>
        <w:fldChar w:fldCharType="end"/>
      </w:r>
      <w:bookmarkEnd w:id="105"/>
      <w:r>
        <w:t xml:space="preserve"> - Comparison of GPR and Resistivity Meter results of the area immediately east of the Fry House</w:t>
      </w:r>
      <w:bookmarkEnd w:id="106"/>
      <w:bookmarkEnd w:id="107"/>
      <w:bookmarkEnd w:id="108"/>
    </w:p>
    <w:p w14:paraId="2C90B803" w14:textId="77777777" w:rsidR="008A7747" w:rsidRDefault="008A7747" w:rsidP="008A7747"/>
    <w:p w14:paraId="0769CDA9" w14:textId="77777777" w:rsidR="00C9715B" w:rsidRDefault="00C9715B" w:rsidP="00C9715B">
      <w:pPr>
        <w:keepNext/>
        <w:jc w:val="center"/>
      </w:pPr>
      <w:r w:rsidRPr="00C9715B">
        <w:rPr>
          <w:noProof/>
          <w:lang w:val="en-US"/>
        </w:rPr>
        <w:drawing>
          <wp:inline distT="0" distB="0" distL="0" distR="0" wp14:anchorId="3D19F7E5" wp14:editId="0DCD003A">
            <wp:extent cx="5023366" cy="6496050"/>
            <wp:effectExtent l="0" t="0" r="6350" b="0"/>
            <wp:docPr id="30" name="Picture 30" descr="H:\gisc9309 - ThesisProjectDevelopment\JordanMuseum_GPR_Survey_POSSIBLE_INTERMENTS_WEST_gri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gisc9309 - ThesisProjectDevelopment\JordanMuseum_GPR_Survey_POSSIBLE_INTERMENTS_WEST_grid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3170" cy="6521660"/>
                    </a:xfrm>
                    <a:prstGeom prst="rect">
                      <a:avLst/>
                    </a:prstGeom>
                    <a:noFill/>
                    <a:ln>
                      <a:noFill/>
                    </a:ln>
                  </pic:spPr>
                </pic:pic>
              </a:graphicData>
            </a:graphic>
          </wp:inline>
        </w:drawing>
      </w:r>
    </w:p>
    <w:p w14:paraId="01037AC8" w14:textId="1F9F3180" w:rsidR="00C9715B" w:rsidRPr="00C9715B" w:rsidRDefault="00C9715B" w:rsidP="00AF58BF">
      <w:pPr>
        <w:pStyle w:val="GPR-Caption"/>
      </w:pPr>
      <w:bookmarkStart w:id="109" w:name="_Ref451874708"/>
      <w:bookmarkStart w:id="110" w:name="_Ref451628706"/>
      <w:bookmarkStart w:id="111" w:name="_Ref451628915"/>
      <w:bookmarkStart w:id="112" w:name="_Ref451629262"/>
      <w:bookmarkStart w:id="113" w:name="_Toc451882120"/>
      <w:bookmarkStart w:id="114" w:name="_Toc451882328"/>
      <w:r w:rsidRPr="00C9715B">
        <w:t xml:space="preserve">Figure </w:t>
      </w:r>
      <w:r w:rsidRPr="00C9715B">
        <w:fldChar w:fldCharType="begin"/>
      </w:r>
      <w:r w:rsidRPr="00C9715B">
        <w:instrText xml:space="preserve"> SEQ Figure \* ARABIC </w:instrText>
      </w:r>
      <w:r w:rsidRPr="00C9715B">
        <w:fldChar w:fldCharType="separate"/>
      </w:r>
      <w:r w:rsidR="00B94818">
        <w:rPr>
          <w:noProof/>
        </w:rPr>
        <w:t>20</w:t>
      </w:r>
      <w:r w:rsidRPr="00C9715B">
        <w:fldChar w:fldCharType="end"/>
      </w:r>
      <w:bookmarkEnd w:id="109"/>
      <w:r w:rsidRPr="00C9715B">
        <w:t xml:space="preserve"> </w:t>
      </w:r>
      <w:r w:rsidR="00AF58BF">
        <w:t xml:space="preserve">- </w:t>
      </w:r>
      <w:r w:rsidRPr="00C9715B">
        <w:t xml:space="preserve">Possible Burial Locations </w:t>
      </w:r>
      <w:r w:rsidR="00AF58BF">
        <w:t>w</w:t>
      </w:r>
      <w:r w:rsidRPr="00C9715B">
        <w:t>ithin the Historical Museum of Jordan Grounds - West side</w:t>
      </w:r>
      <w:bookmarkEnd w:id="110"/>
      <w:bookmarkEnd w:id="111"/>
      <w:bookmarkEnd w:id="112"/>
      <w:bookmarkEnd w:id="113"/>
      <w:bookmarkEnd w:id="114"/>
    </w:p>
    <w:p w14:paraId="77B95BFA" w14:textId="0E50B4FA" w:rsidR="00202AD0" w:rsidRDefault="008A7747" w:rsidP="00AF58BF">
      <w:pPr>
        <w:jc w:val="both"/>
      </w:pPr>
      <w:r>
        <w:t xml:space="preserve">Additionally, a tombstone was located in the cliff side approximately </w:t>
      </w:r>
      <w:r w:rsidR="00202AD0" w:rsidRPr="00202AD0">
        <w:t>1</w:t>
      </w:r>
      <w:r w:rsidRPr="00202AD0">
        <w:t>0</w:t>
      </w:r>
      <w:r w:rsidR="00715194">
        <w:t xml:space="preserve"> </w:t>
      </w:r>
      <w:r w:rsidRPr="00202AD0">
        <w:t>m</w:t>
      </w:r>
      <w:r>
        <w:t xml:space="preserve"> south of the previousl</w:t>
      </w:r>
      <w:r w:rsidR="00202AD0">
        <w:t>y discussed row</w:t>
      </w:r>
      <w:r>
        <w:t xml:space="preserve"> of anomalies.  It is possible that there may be unmarked interments that continue </w:t>
      </w:r>
      <w:r w:rsidR="00202AD0">
        <w:t>from the row of irregularities all the way to the tombstone</w:t>
      </w:r>
      <w:r w:rsidR="00AF58BF">
        <w:t xml:space="preserve">.  </w:t>
      </w:r>
      <w:r w:rsidR="00AF58BF">
        <w:fldChar w:fldCharType="begin"/>
      </w:r>
      <w:r w:rsidR="00AF58BF">
        <w:instrText xml:space="preserve"> REF _Ref451874824 \h </w:instrText>
      </w:r>
      <w:r w:rsidR="00AF58BF">
        <w:fldChar w:fldCharType="separate"/>
      </w:r>
      <w:r w:rsidR="00B94818">
        <w:t xml:space="preserve">Figure </w:t>
      </w:r>
      <w:r w:rsidR="00B94818">
        <w:rPr>
          <w:noProof/>
        </w:rPr>
        <w:t>21</w:t>
      </w:r>
      <w:r w:rsidR="00AF58BF">
        <w:fldChar w:fldCharType="end"/>
      </w:r>
      <w:r w:rsidR="00202AD0">
        <w:t xml:space="preserve"> </w:t>
      </w:r>
      <w:r>
        <w:t xml:space="preserve">shows a picture of the tombstone set into the cliff side.  </w:t>
      </w:r>
    </w:p>
    <w:p w14:paraId="41EEC94A" w14:textId="77777777" w:rsidR="00C9715B" w:rsidRDefault="00202AD0" w:rsidP="00C9715B">
      <w:pPr>
        <w:keepNext/>
        <w:jc w:val="center"/>
      </w:pPr>
      <w:r>
        <w:rPr>
          <w:noProof/>
          <w:lang w:val="en-US"/>
        </w:rPr>
        <w:drawing>
          <wp:inline distT="0" distB="0" distL="0" distR="0" wp14:anchorId="65404D3D" wp14:editId="789A8AC7">
            <wp:extent cx="4553544" cy="3415160"/>
            <wp:effectExtent l="16510" t="21590" r="1651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id29tombstone.jpg"/>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4577958" cy="3433471"/>
                    </a:xfrm>
                    <a:prstGeom prst="rect">
                      <a:avLst/>
                    </a:prstGeom>
                    <a:ln>
                      <a:solidFill>
                        <a:schemeClr val="tx1"/>
                      </a:solidFill>
                    </a:ln>
                  </pic:spPr>
                </pic:pic>
              </a:graphicData>
            </a:graphic>
          </wp:inline>
        </w:drawing>
      </w:r>
    </w:p>
    <w:p w14:paraId="3A2A2D7B" w14:textId="1A70708D" w:rsidR="00C9715B" w:rsidRDefault="00C9715B" w:rsidP="00C9715B">
      <w:pPr>
        <w:pStyle w:val="GPR-Caption"/>
      </w:pPr>
      <w:bookmarkStart w:id="115" w:name="_Ref451874824"/>
      <w:bookmarkStart w:id="116" w:name="_Ref451628903"/>
      <w:bookmarkStart w:id="117" w:name="_Toc451882121"/>
      <w:bookmarkStart w:id="118" w:name="_Toc451882329"/>
      <w:r>
        <w:t xml:space="preserve">Figure </w:t>
      </w:r>
      <w:r>
        <w:fldChar w:fldCharType="begin"/>
      </w:r>
      <w:r>
        <w:instrText xml:space="preserve"> SEQ Figure \* ARABIC </w:instrText>
      </w:r>
      <w:r>
        <w:fldChar w:fldCharType="separate"/>
      </w:r>
      <w:r w:rsidR="00B94818">
        <w:rPr>
          <w:noProof/>
        </w:rPr>
        <w:t>21</w:t>
      </w:r>
      <w:r>
        <w:fldChar w:fldCharType="end"/>
      </w:r>
      <w:bookmarkEnd w:id="115"/>
      <w:r>
        <w:t xml:space="preserve"> </w:t>
      </w:r>
      <w:r w:rsidR="00AF58BF">
        <w:t xml:space="preserve">- </w:t>
      </w:r>
      <w:r>
        <w:t>Tombstone set into the cliff side</w:t>
      </w:r>
      <w:bookmarkEnd w:id="116"/>
      <w:bookmarkEnd w:id="117"/>
      <w:bookmarkEnd w:id="118"/>
    </w:p>
    <w:p w14:paraId="669A8BE4" w14:textId="52B8D977" w:rsidR="005178CD" w:rsidRPr="00567BE2" w:rsidRDefault="005178CD" w:rsidP="00567BE2">
      <w:pPr>
        <w:pStyle w:val="GPR-Caption"/>
        <w:jc w:val="both"/>
        <w:rPr>
          <w:i w:val="0"/>
          <w:iCs w:val="0"/>
          <w:color w:val="auto"/>
          <w:sz w:val="22"/>
          <w:szCs w:val="22"/>
        </w:rPr>
      </w:pPr>
      <w:r w:rsidRPr="00567BE2">
        <w:rPr>
          <w:i w:val="0"/>
          <w:iCs w:val="0"/>
          <w:color w:val="auto"/>
          <w:sz w:val="22"/>
          <w:szCs w:val="22"/>
        </w:rPr>
        <w:t xml:space="preserve">The map in </w:t>
      </w:r>
      <w:r w:rsidRPr="00567BE2">
        <w:rPr>
          <w:i w:val="0"/>
          <w:iCs w:val="0"/>
          <w:color w:val="auto"/>
          <w:sz w:val="22"/>
          <w:szCs w:val="22"/>
        </w:rPr>
        <w:fldChar w:fldCharType="begin"/>
      </w:r>
      <w:r w:rsidRPr="00567BE2">
        <w:rPr>
          <w:i w:val="0"/>
          <w:iCs w:val="0"/>
          <w:color w:val="auto"/>
          <w:sz w:val="22"/>
          <w:szCs w:val="22"/>
        </w:rPr>
        <w:instrText xml:space="preserve"> REF _Ref451874786 \h </w:instrText>
      </w:r>
      <w:r>
        <w:rPr>
          <w:i w:val="0"/>
          <w:iCs w:val="0"/>
          <w:color w:val="auto"/>
          <w:sz w:val="22"/>
          <w:szCs w:val="22"/>
        </w:rPr>
        <w:instrText xml:space="preserve"> \* MERGEFORMAT </w:instrText>
      </w:r>
      <w:r w:rsidRPr="00567BE2">
        <w:rPr>
          <w:i w:val="0"/>
          <w:iCs w:val="0"/>
          <w:color w:val="auto"/>
          <w:sz w:val="22"/>
          <w:szCs w:val="22"/>
        </w:rPr>
      </w:r>
      <w:r w:rsidRPr="00567BE2">
        <w:rPr>
          <w:i w:val="0"/>
          <w:iCs w:val="0"/>
          <w:color w:val="auto"/>
          <w:sz w:val="22"/>
          <w:szCs w:val="22"/>
        </w:rPr>
        <w:fldChar w:fldCharType="separate"/>
      </w:r>
      <w:r w:rsidR="00B94818" w:rsidRPr="00B94818">
        <w:rPr>
          <w:i w:val="0"/>
          <w:iCs w:val="0"/>
          <w:color w:val="auto"/>
          <w:sz w:val="22"/>
          <w:szCs w:val="22"/>
        </w:rPr>
        <w:t>Figure 22</w:t>
      </w:r>
      <w:r w:rsidRPr="00567BE2">
        <w:rPr>
          <w:i w:val="0"/>
          <w:iCs w:val="0"/>
          <w:color w:val="auto"/>
          <w:sz w:val="22"/>
          <w:szCs w:val="22"/>
        </w:rPr>
        <w:fldChar w:fldCharType="end"/>
      </w:r>
      <w:r w:rsidRPr="00567BE2">
        <w:rPr>
          <w:i w:val="0"/>
          <w:iCs w:val="0"/>
          <w:color w:val="auto"/>
          <w:sz w:val="22"/>
          <w:szCs w:val="22"/>
        </w:rPr>
        <w:t xml:space="preserve"> shows the location of the tombstone in the cliff side relative to the anomalies previously discussed in this section.</w:t>
      </w:r>
    </w:p>
    <w:p w14:paraId="78FDA86F" w14:textId="77777777" w:rsidR="00C9715B" w:rsidRDefault="00A73C93" w:rsidP="00C9715B">
      <w:pPr>
        <w:keepNext/>
        <w:jc w:val="center"/>
      </w:pPr>
      <w:r>
        <w:rPr>
          <w:noProof/>
          <w:lang w:val="en-US"/>
        </w:rPr>
        <w:drawing>
          <wp:inline distT="0" distB="0" distL="0" distR="0" wp14:anchorId="7CCDC4B8" wp14:editId="4783FF3C">
            <wp:extent cx="5284520" cy="6986149"/>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ordanMuseum_New_Tombstone.jpg"/>
                    <pic:cNvPicPr/>
                  </pic:nvPicPr>
                  <pic:blipFill rotWithShape="1">
                    <a:blip r:embed="rId49">
                      <a:extLst>
                        <a:ext uri="{28A0092B-C50C-407E-A947-70E740481C1C}">
                          <a14:useLocalDpi xmlns:a14="http://schemas.microsoft.com/office/drawing/2010/main" val="0"/>
                        </a:ext>
                      </a:extLst>
                    </a:blip>
                    <a:srcRect l="3189" t="1305" r="1867" b="1707"/>
                    <a:stretch/>
                  </pic:blipFill>
                  <pic:spPr bwMode="auto">
                    <a:xfrm>
                      <a:off x="0" y="0"/>
                      <a:ext cx="5301587" cy="7008712"/>
                    </a:xfrm>
                    <a:prstGeom prst="rect">
                      <a:avLst/>
                    </a:prstGeom>
                    <a:ln>
                      <a:noFill/>
                    </a:ln>
                    <a:extLst>
                      <a:ext uri="{53640926-AAD7-44D8-BBD7-CCE9431645EC}">
                        <a14:shadowObscured xmlns:a14="http://schemas.microsoft.com/office/drawing/2010/main"/>
                      </a:ext>
                    </a:extLst>
                  </pic:spPr>
                </pic:pic>
              </a:graphicData>
            </a:graphic>
          </wp:inline>
        </w:drawing>
      </w:r>
    </w:p>
    <w:p w14:paraId="3AC32D37" w14:textId="16B7DF2D" w:rsidR="00C9715B" w:rsidRDefault="00C9715B" w:rsidP="00C9715B">
      <w:pPr>
        <w:pStyle w:val="GPR-Caption"/>
      </w:pPr>
      <w:bookmarkStart w:id="119" w:name="_Ref451874786"/>
      <w:bookmarkStart w:id="120" w:name="_Toc451882122"/>
      <w:bookmarkStart w:id="121" w:name="_Toc451882330"/>
      <w:r>
        <w:t xml:space="preserve">Figure </w:t>
      </w:r>
      <w:r>
        <w:fldChar w:fldCharType="begin"/>
      </w:r>
      <w:r>
        <w:instrText xml:space="preserve"> SEQ Figure \* ARABIC </w:instrText>
      </w:r>
      <w:r>
        <w:fldChar w:fldCharType="separate"/>
      </w:r>
      <w:r w:rsidR="00B94818">
        <w:rPr>
          <w:noProof/>
        </w:rPr>
        <w:t>22</w:t>
      </w:r>
      <w:r>
        <w:fldChar w:fldCharType="end"/>
      </w:r>
      <w:bookmarkEnd w:id="119"/>
      <w:r w:rsidRPr="00C9715B">
        <w:t xml:space="preserve"> </w:t>
      </w:r>
      <w:r w:rsidR="00715194">
        <w:t xml:space="preserve">- </w:t>
      </w:r>
      <w:r>
        <w:t>Location of the tombstone on the cliff side</w:t>
      </w:r>
      <w:bookmarkEnd w:id="120"/>
      <w:bookmarkEnd w:id="121"/>
    </w:p>
    <w:p w14:paraId="4D38104A" w14:textId="751F261E" w:rsidR="00D67C7B" w:rsidRDefault="00202AD0" w:rsidP="008961EF">
      <w:pPr>
        <w:jc w:val="both"/>
      </w:pPr>
      <w:r>
        <w:rPr>
          <w:b/>
        </w:rPr>
        <w:t xml:space="preserve">Area immediately </w:t>
      </w:r>
      <w:r w:rsidR="00C76E05">
        <w:rPr>
          <w:b/>
        </w:rPr>
        <w:t>north</w:t>
      </w:r>
      <w:r>
        <w:rPr>
          <w:b/>
        </w:rPr>
        <w:t xml:space="preserve"> of the Dr. Bowman </w:t>
      </w:r>
      <w:r w:rsidR="00C76E05">
        <w:rPr>
          <w:b/>
        </w:rPr>
        <w:t xml:space="preserve">tombstone </w:t>
      </w:r>
      <w:r>
        <w:rPr>
          <w:b/>
        </w:rPr>
        <w:t>north of the Fry House:</w:t>
      </w:r>
      <w:r>
        <w:t xml:space="preserve"> Although the GPR signal </w:t>
      </w:r>
      <w:r w:rsidR="00EB6A33">
        <w:t>was</w:t>
      </w:r>
      <w:r w:rsidR="00715194">
        <w:t xml:space="preserve"> weaken</w:t>
      </w:r>
      <w:r w:rsidR="00C76E05">
        <w:t>ed</w:t>
      </w:r>
      <w:r>
        <w:t xml:space="preserve"> by the pavement of the cul-de-sac, the GPR was able to detect an anomaly at approximately </w:t>
      </w:r>
      <w:r w:rsidR="00715194">
        <w:t>1</w:t>
      </w:r>
      <w:r>
        <w:t>0</w:t>
      </w:r>
      <w:r w:rsidR="008A7747">
        <w:t xml:space="preserve"> </w:t>
      </w:r>
      <w:r>
        <w:t>nanoseconds (~</w:t>
      </w:r>
      <w:r w:rsidR="00EB6A33">
        <w:t>0</w:t>
      </w:r>
      <w:r>
        <w:t>.5m in depth)</w:t>
      </w:r>
      <w:r w:rsidR="008F25CB">
        <w:t xml:space="preserve"> </w:t>
      </w:r>
      <w:r w:rsidR="00C76E05">
        <w:t>north</w:t>
      </w:r>
      <w:r w:rsidR="008F25CB">
        <w:t xml:space="preserve"> of the marker</w:t>
      </w:r>
      <w:r w:rsidR="005D3B58">
        <w:t xml:space="preserve">.  </w:t>
      </w:r>
      <w:r w:rsidR="00D67C7B">
        <w:t>The size of this subterranean irregularity is about 2</w:t>
      </w:r>
      <w:r w:rsidR="00715194">
        <w:t xml:space="preserve"> </w:t>
      </w:r>
      <w:r w:rsidR="00D67C7B">
        <w:t>m by 3</w:t>
      </w:r>
      <w:r w:rsidR="00715194">
        <w:t xml:space="preserve"> </w:t>
      </w:r>
      <w:r w:rsidR="00D67C7B">
        <w:t>m.  Although the size of this area is larger than normal burials (they are usually about 1</w:t>
      </w:r>
      <w:r w:rsidR="00715194">
        <w:t xml:space="preserve"> </w:t>
      </w:r>
      <w:r w:rsidR="00D67C7B">
        <w:t>m by 2</w:t>
      </w:r>
      <w:r w:rsidR="00715194">
        <w:t xml:space="preserve"> </w:t>
      </w:r>
      <w:r w:rsidR="00D67C7B">
        <w:t>m in size), due to the proximity of this anomaly to the known marker, it is highly likely that this shape is also an internment of its own.</w:t>
      </w:r>
      <w:r w:rsidR="008961EF">
        <w:t xml:space="preserve">  It should be noted that the resistivity meter was unable to detect this anomaly and the results showed that the resistivity of this area to be generally the same as the immediate surrounding area.</w:t>
      </w:r>
      <w:r w:rsidR="00D67C7B">
        <w:t xml:space="preserve">  The map in </w:t>
      </w:r>
      <w:r w:rsidR="00715194">
        <w:fldChar w:fldCharType="begin"/>
      </w:r>
      <w:r w:rsidR="00715194">
        <w:instrText xml:space="preserve"> REF _Ref451875060 \h </w:instrText>
      </w:r>
      <w:r w:rsidR="00715194">
        <w:fldChar w:fldCharType="separate"/>
      </w:r>
      <w:r w:rsidR="00B94818">
        <w:t xml:space="preserve">Figure </w:t>
      </w:r>
      <w:r w:rsidR="00B94818">
        <w:rPr>
          <w:noProof/>
        </w:rPr>
        <w:t>23</w:t>
      </w:r>
      <w:r w:rsidR="00715194">
        <w:fldChar w:fldCharType="end"/>
      </w:r>
      <w:r w:rsidR="00715194">
        <w:t xml:space="preserve"> </w:t>
      </w:r>
      <w:r w:rsidR="00D67C7B">
        <w:t xml:space="preserve">illustrates the area of interest </w:t>
      </w:r>
      <w:r w:rsidR="008F25CB">
        <w:t xml:space="preserve">beside the Dr. Bowman marker.  </w:t>
      </w:r>
    </w:p>
    <w:p w14:paraId="06529F34" w14:textId="77777777" w:rsidR="00D67C7B" w:rsidRDefault="00D67C7B" w:rsidP="008A7747">
      <w:pPr>
        <w:rPr>
          <w:noProof/>
          <w:lang w:val="en-US"/>
        </w:rPr>
      </w:pPr>
    </w:p>
    <w:p w14:paraId="7DF7DD9F" w14:textId="77777777" w:rsidR="00C9715B" w:rsidRDefault="00D67C7B" w:rsidP="00C9715B">
      <w:pPr>
        <w:keepNext/>
        <w:jc w:val="center"/>
      </w:pPr>
      <w:r>
        <w:rPr>
          <w:noProof/>
          <w:lang w:val="en-US"/>
        </w:rPr>
        <w:drawing>
          <wp:inline distT="0" distB="0" distL="0" distR="0" wp14:anchorId="123FE5DC" wp14:editId="54A6A125">
            <wp:extent cx="5284520" cy="694536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JordanMuseum_GPR_AOI_2.jpg"/>
                    <pic:cNvPicPr/>
                  </pic:nvPicPr>
                  <pic:blipFill rotWithShape="1">
                    <a:blip r:embed="rId50">
                      <a:extLst>
                        <a:ext uri="{28A0092B-C50C-407E-A947-70E740481C1C}">
                          <a14:useLocalDpi xmlns:a14="http://schemas.microsoft.com/office/drawing/2010/main" val="0"/>
                        </a:ext>
                      </a:extLst>
                    </a:blip>
                    <a:srcRect l="1847" r="1182" b="1518"/>
                    <a:stretch/>
                  </pic:blipFill>
                  <pic:spPr bwMode="auto">
                    <a:xfrm>
                      <a:off x="0" y="0"/>
                      <a:ext cx="5300097" cy="6965841"/>
                    </a:xfrm>
                    <a:prstGeom prst="rect">
                      <a:avLst/>
                    </a:prstGeom>
                    <a:ln>
                      <a:noFill/>
                    </a:ln>
                    <a:extLst>
                      <a:ext uri="{53640926-AAD7-44D8-BBD7-CCE9431645EC}">
                        <a14:shadowObscured xmlns:a14="http://schemas.microsoft.com/office/drawing/2010/main"/>
                      </a:ext>
                    </a:extLst>
                  </pic:spPr>
                </pic:pic>
              </a:graphicData>
            </a:graphic>
          </wp:inline>
        </w:drawing>
      </w:r>
    </w:p>
    <w:p w14:paraId="56177EBC" w14:textId="55E5EDD8" w:rsidR="00D67C7B" w:rsidRDefault="00C9715B" w:rsidP="00715194">
      <w:pPr>
        <w:pStyle w:val="GPR-Caption"/>
      </w:pPr>
      <w:bookmarkStart w:id="122" w:name="_Ref451875060"/>
      <w:bookmarkStart w:id="123" w:name="_Toc451882123"/>
      <w:bookmarkStart w:id="124" w:name="_Toc451882331"/>
      <w:r>
        <w:t xml:space="preserve">Figure </w:t>
      </w:r>
      <w:r>
        <w:fldChar w:fldCharType="begin"/>
      </w:r>
      <w:r>
        <w:instrText xml:space="preserve"> SEQ Figure \* ARABIC </w:instrText>
      </w:r>
      <w:r>
        <w:fldChar w:fldCharType="separate"/>
      </w:r>
      <w:r w:rsidR="00B94818">
        <w:rPr>
          <w:noProof/>
        </w:rPr>
        <w:t>23</w:t>
      </w:r>
      <w:r>
        <w:fldChar w:fldCharType="end"/>
      </w:r>
      <w:bookmarkEnd w:id="122"/>
      <w:r>
        <w:t xml:space="preserve"> </w:t>
      </w:r>
      <w:r w:rsidR="00715194">
        <w:t xml:space="preserve">- </w:t>
      </w:r>
      <w:r w:rsidRPr="00721D2B">
        <w:t>Possible internment beside Dr. Bowman marker</w:t>
      </w:r>
      <w:bookmarkEnd w:id="123"/>
      <w:bookmarkEnd w:id="124"/>
    </w:p>
    <w:p w14:paraId="760D4D13" w14:textId="6CDFFD66" w:rsidR="00573238" w:rsidRPr="008F25CB" w:rsidRDefault="008F25CB" w:rsidP="008961EF">
      <w:pPr>
        <w:jc w:val="both"/>
      </w:pPr>
      <w:r>
        <w:rPr>
          <w:b/>
        </w:rPr>
        <w:t>Area at the most eastern edge of the property immediately east of the black walnut tree:</w:t>
      </w:r>
      <w:r>
        <w:t xml:space="preserve"> There are a number of </w:t>
      </w:r>
      <w:r w:rsidR="00C76E05">
        <w:t xml:space="preserve">known grave markers aligned </w:t>
      </w:r>
      <w:r w:rsidR="00A73C93">
        <w:t>north-south,</w:t>
      </w:r>
      <w:r w:rsidR="00A56137">
        <w:t xml:space="preserve"> generally</w:t>
      </w:r>
      <w:r w:rsidR="00A73C93">
        <w:t xml:space="preserve"> facing </w:t>
      </w:r>
      <w:r w:rsidR="00A56137">
        <w:t xml:space="preserve">east.  Based on the high reflection seen in the GPR results, it is possible that the </w:t>
      </w:r>
      <w:r w:rsidR="00C76E05">
        <w:t>row</w:t>
      </w:r>
      <w:r w:rsidR="00A56137">
        <w:t xml:space="preserve"> of unmarked internments </w:t>
      </w:r>
      <w:r w:rsidR="005178CD">
        <w:t>proceeds</w:t>
      </w:r>
      <w:r w:rsidR="00A56137">
        <w:t xml:space="preserve"> north and south from the line of known existing </w:t>
      </w:r>
      <w:r w:rsidR="009B1896">
        <w:t xml:space="preserve">tombstones.  The high reflection </w:t>
      </w:r>
      <w:r w:rsidR="00C73EF1">
        <w:t xml:space="preserve">suggests </w:t>
      </w:r>
      <w:r w:rsidR="009B1896">
        <w:t xml:space="preserve">a solid object beneath the </w:t>
      </w:r>
      <w:r w:rsidR="00C73EF1">
        <w:t xml:space="preserve">Earth’s </w:t>
      </w:r>
      <w:r w:rsidR="009B1896">
        <w:t xml:space="preserve">surface.  The size and shape of </w:t>
      </w:r>
      <w:r w:rsidR="00C73EF1">
        <w:t xml:space="preserve">this </w:t>
      </w:r>
      <w:r w:rsidR="009B1896">
        <w:t xml:space="preserve">reflection </w:t>
      </w:r>
      <w:r w:rsidR="00C73EF1">
        <w:t xml:space="preserve">is </w:t>
      </w:r>
      <w:r w:rsidR="009B1896">
        <w:t>about 1</w:t>
      </w:r>
      <w:r w:rsidR="00DD63F2">
        <w:t xml:space="preserve"> </w:t>
      </w:r>
      <w:r w:rsidR="009B1896">
        <w:t>m by 2</w:t>
      </w:r>
      <w:r w:rsidR="00DD63F2">
        <w:t xml:space="preserve"> </w:t>
      </w:r>
      <w:r w:rsidR="009B1896">
        <w:t xml:space="preserve">m in size, </w:t>
      </w:r>
      <w:r w:rsidR="00C76E05">
        <w:t xml:space="preserve">similar </w:t>
      </w:r>
      <w:r w:rsidR="009B1896">
        <w:t>to the pre-existing grave markers and the</w:t>
      </w:r>
      <w:r w:rsidR="00EB6A33">
        <w:t xml:space="preserve"> other</w:t>
      </w:r>
      <w:r w:rsidR="009B1896">
        <w:t xml:space="preserve"> anomalies found west of the Fry House.  Therefore, </w:t>
      </w:r>
      <w:r w:rsidR="00C73EF1">
        <w:t>anomalies such as this</w:t>
      </w:r>
      <w:r w:rsidR="009B1896">
        <w:t xml:space="preserve"> are most likely buried grave markers.</w:t>
      </w:r>
      <w:r w:rsidR="008961EF">
        <w:t xml:space="preserve">  </w:t>
      </w:r>
      <w:r w:rsidR="00C76E05">
        <w:t xml:space="preserve">It </w:t>
      </w:r>
      <w:r w:rsidR="00EB6A33">
        <w:t>should</w:t>
      </w:r>
      <w:r w:rsidR="00C76E05">
        <w:t xml:space="preserve"> be noted,</w:t>
      </w:r>
      <w:r w:rsidR="00EB6A33">
        <w:t xml:space="preserve"> however, that</w:t>
      </w:r>
      <w:r w:rsidR="00C76E05">
        <w:t xml:space="preserve"> t</w:t>
      </w:r>
      <w:r w:rsidR="008961EF">
        <w:t>he resistivity meter was unable to detect any</w:t>
      </w:r>
      <w:r w:rsidR="00C76E05">
        <w:t xml:space="preserve"> change of</w:t>
      </w:r>
      <w:r w:rsidR="008961EF">
        <w:t xml:space="preserve"> </w:t>
      </w:r>
      <w:r w:rsidR="00C76E05">
        <w:t>electrical resistance</w:t>
      </w:r>
      <w:r w:rsidR="008961EF">
        <w:t xml:space="preserve"> </w:t>
      </w:r>
      <w:r w:rsidR="00C76E05">
        <w:t>in</w:t>
      </w:r>
      <w:r w:rsidR="008961EF">
        <w:t xml:space="preserve"> the soils </w:t>
      </w:r>
      <w:r w:rsidR="00C76E05">
        <w:t>around</w:t>
      </w:r>
      <w:r w:rsidR="008961EF">
        <w:t xml:space="preserve"> this area</w:t>
      </w:r>
      <w:r w:rsidR="00740F3C">
        <w:t>, due to an inability to pass current through the solid tombstone</w:t>
      </w:r>
      <w:r w:rsidR="008961EF">
        <w:t>.</w:t>
      </w:r>
      <w:r w:rsidR="00EB6A33">
        <w:t xml:space="preserve"> </w:t>
      </w:r>
      <w:r w:rsidR="008961EF">
        <w:t xml:space="preserve"> </w:t>
      </w:r>
      <w:r w:rsidR="00C76E05">
        <w:t xml:space="preserve">The resistivity meter can only detect changes in </w:t>
      </w:r>
      <w:r w:rsidR="00085791">
        <w:t>soil</w:t>
      </w:r>
      <w:r w:rsidR="00EB6A33">
        <w:t>,</w:t>
      </w:r>
      <w:r w:rsidR="00085791">
        <w:t xml:space="preserve"> </w:t>
      </w:r>
      <w:r w:rsidR="00EB6A33">
        <w:t>therefore, whenever</w:t>
      </w:r>
      <w:r w:rsidR="0099653E">
        <w:t xml:space="preserve"> </w:t>
      </w:r>
      <w:r w:rsidR="00C76E05">
        <w:t>the</w:t>
      </w:r>
      <w:r w:rsidR="00EB6A33">
        <w:t xml:space="preserve"> </w:t>
      </w:r>
      <w:r w:rsidR="008961EF">
        <w:t xml:space="preserve">meter passed over a tombstone </w:t>
      </w:r>
      <w:r w:rsidR="00C76E05">
        <w:t xml:space="preserve">in </w:t>
      </w:r>
      <w:r w:rsidR="008961EF">
        <w:t>the ground, a dummy log</w:t>
      </w:r>
      <w:r w:rsidR="00C76E05">
        <w:t xml:space="preserve"> (or null value)</w:t>
      </w:r>
      <w:r w:rsidR="008961EF">
        <w:t xml:space="preserve"> would be </w:t>
      </w:r>
      <w:r w:rsidR="00C76E05">
        <w:t xml:space="preserve">logged in lieu of a </w:t>
      </w:r>
      <w:r w:rsidR="00F24CAA">
        <w:t>soil reading</w:t>
      </w:r>
      <w:r w:rsidR="00F24A1B">
        <w:t xml:space="preserve">. </w:t>
      </w:r>
      <w:r w:rsidR="008961EF">
        <w:t xml:space="preserve"> </w:t>
      </w:r>
      <w:r w:rsidR="00F24A1B">
        <w:t xml:space="preserve"> </w:t>
      </w:r>
      <w:r w:rsidR="009B1896">
        <w:t xml:space="preserve"> </w:t>
      </w:r>
      <w:r w:rsidR="00F24CAA">
        <w:t>S</w:t>
      </w:r>
      <w:r w:rsidR="009B1896">
        <w:t>outhwest of th</w:t>
      </w:r>
      <w:r w:rsidR="00085791">
        <w:t>e</w:t>
      </w:r>
      <w:r w:rsidR="009B1896">
        <w:t xml:space="preserve"> area of interest</w:t>
      </w:r>
      <w:r w:rsidR="00F24CAA">
        <w:t>,</w:t>
      </w:r>
      <w:r w:rsidR="009B1896">
        <w:t xml:space="preserve"> where </w:t>
      </w:r>
      <w:r w:rsidR="00085791">
        <w:t>tombstones are visible,</w:t>
      </w:r>
      <w:r w:rsidR="009B1896">
        <w:t xml:space="preserve"> the GPR and resistivity meter were </w:t>
      </w:r>
      <w:r w:rsidR="00740F3C">
        <w:t xml:space="preserve">both </w:t>
      </w:r>
      <w:r w:rsidR="009B1896">
        <w:t xml:space="preserve">unable to detect any subterranean anomalies.  </w:t>
      </w:r>
      <w:r w:rsidR="00715194">
        <w:rPr>
          <w:highlight w:val="yellow"/>
        </w:rPr>
        <w:fldChar w:fldCharType="begin"/>
      </w:r>
      <w:r w:rsidR="00715194">
        <w:instrText xml:space="preserve"> REF _Ref451875326 \h </w:instrText>
      </w:r>
      <w:r w:rsidR="00715194">
        <w:rPr>
          <w:highlight w:val="yellow"/>
        </w:rPr>
      </w:r>
      <w:r w:rsidR="00715194">
        <w:rPr>
          <w:highlight w:val="yellow"/>
        </w:rPr>
        <w:fldChar w:fldCharType="separate"/>
      </w:r>
      <w:r w:rsidR="00B94818" w:rsidRPr="00C9715B">
        <w:t xml:space="preserve">Figure </w:t>
      </w:r>
      <w:r w:rsidR="00B94818">
        <w:rPr>
          <w:noProof/>
        </w:rPr>
        <w:t>24</w:t>
      </w:r>
      <w:r w:rsidR="00715194">
        <w:rPr>
          <w:highlight w:val="yellow"/>
        </w:rPr>
        <w:fldChar w:fldCharType="end"/>
      </w:r>
      <w:r w:rsidR="00715194">
        <w:t xml:space="preserve"> </w:t>
      </w:r>
      <w:r w:rsidR="009B1896">
        <w:t xml:space="preserve">shows the location of these possible internments.  </w:t>
      </w:r>
    </w:p>
    <w:p w14:paraId="07AA5157" w14:textId="77777777" w:rsidR="00644964" w:rsidRDefault="00644964" w:rsidP="008961EF">
      <w:pPr>
        <w:jc w:val="both"/>
        <w:rPr>
          <w:noProof/>
          <w:lang w:val="en-US"/>
        </w:rPr>
      </w:pPr>
    </w:p>
    <w:p w14:paraId="366BE57B" w14:textId="7BD41C94" w:rsidR="00C9715B" w:rsidRDefault="00644964" w:rsidP="00C9715B">
      <w:pPr>
        <w:keepNext/>
        <w:jc w:val="center"/>
      </w:pPr>
      <w:r>
        <w:rPr>
          <w:noProof/>
          <w:lang w:val="en-US"/>
        </w:rPr>
        <w:drawing>
          <wp:inline distT="0" distB="0" distL="0" distR="0" wp14:anchorId="7A06E651" wp14:editId="135951E1">
            <wp:extent cx="5336034" cy="7077694"/>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ordanMuseum_GPR_tombstones_eastside.jpg"/>
                    <pic:cNvPicPr/>
                  </pic:nvPicPr>
                  <pic:blipFill rotWithShape="1">
                    <a:blip r:embed="rId51">
                      <a:extLst>
                        <a:ext uri="{28A0092B-C50C-407E-A947-70E740481C1C}">
                          <a14:useLocalDpi xmlns:a14="http://schemas.microsoft.com/office/drawing/2010/main" val="0"/>
                        </a:ext>
                      </a:extLst>
                    </a:blip>
                    <a:srcRect l="1426" r="2530" b="1561"/>
                    <a:stretch/>
                  </pic:blipFill>
                  <pic:spPr bwMode="auto">
                    <a:xfrm>
                      <a:off x="0" y="0"/>
                      <a:ext cx="5346883" cy="7092084"/>
                    </a:xfrm>
                    <a:prstGeom prst="rect">
                      <a:avLst/>
                    </a:prstGeom>
                    <a:ln>
                      <a:noFill/>
                    </a:ln>
                    <a:extLst>
                      <a:ext uri="{53640926-AAD7-44D8-BBD7-CCE9431645EC}">
                        <a14:shadowObscured xmlns:a14="http://schemas.microsoft.com/office/drawing/2010/main"/>
                      </a:ext>
                    </a:extLst>
                  </pic:spPr>
                </pic:pic>
              </a:graphicData>
            </a:graphic>
          </wp:inline>
        </w:drawing>
      </w:r>
    </w:p>
    <w:p w14:paraId="18E1D800" w14:textId="47065651" w:rsidR="00644964" w:rsidRPr="00C9715B" w:rsidRDefault="00C9715B" w:rsidP="00715194">
      <w:pPr>
        <w:pStyle w:val="GPR-Caption"/>
      </w:pPr>
      <w:bookmarkStart w:id="125" w:name="_Ref451875326"/>
      <w:bookmarkStart w:id="126" w:name="_Toc451882124"/>
      <w:bookmarkStart w:id="127" w:name="_Toc451882332"/>
      <w:r w:rsidRPr="00C9715B">
        <w:t xml:space="preserve">Figure </w:t>
      </w:r>
      <w:r w:rsidRPr="00C9715B">
        <w:fldChar w:fldCharType="begin"/>
      </w:r>
      <w:r w:rsidRPr="00C9715B">
        <w:instrText xml:space="preserve"> SEQ Figure \* ARABIC </w:instrText>
      </w:r>
      <w:r w:rsidRPr="00C9715B">
        <w:fldChar w:fldCharType="separate"/>
      </w:r>
      <w:r w:rsidR="00B94818">
        <w:rPr>
          <w:noProof/>
        </w:rPr>
        <w:t>24</w:t>
      </w:r>
      <w:r w:rsidRPr="00C9715B">
        <w:fldChar w:fldCharType="end"/>
      </w:r>
      <w:bookmarkEnd w:id="125"/>
      <w:r w:rsidR="00715194">
        <w:t xml:space="preserve"> -</w:t>
      </w:r>
      <w:r w:rsidRPr="00C9715B">
        <w:t xml:space="preserve"> Possible internments east of the Fry House</w:t>
      </w:r>
      <w:bookmarkEnd w:id="126"/>
      <w:bookmarkEnd w:id="127"/>
    </w:p>
    <w:p w14:paraId="21938CB5" w14:textId="70BE7C45" w:rsidR="00B530FC" w:rsidRDefault="0022733E" w:rsidP="008961EF">
      <w:pPr>
        <w:jc w:val="both"/>
      </w:pPr>
      <w:r>
        <w:rPr>
          <w:b/>
        </w:rPr>
        <w:t>Area immediately north of the Fry House, east of the present-day cobblestone path:</w:t>
      </w:r>
      <w:r>
        <w:t xml:space="preserve"> </w:t>
      </w:r>
      <w:r w:rsidR="00B530FC">
        <w:t>There is a</w:t>
      </w:r>
      <w:r w:rsidR="00F24CAA">
        <w:t>n arced anomaly</w:t>
      </w:r>
      <w:r w:rsidR="00B530FC">
        <w:t xml:space="preserve"> intersecting the current cobblestone path leading directly to the Fry House from the cul-de-sac pavement seen in the GPR results at</w:t>
      </w:r>
      <w:r w:rsidR="00C90528">
        <w:t xml:space="preserve"> approximately 10 nanoseconds (</w:t>
      </w:r>
      <w:r w:rsidR="00F24CAA">
        <w:t>~</w:t>
      </w:r>
      <w:r w:rsidR="00C90528">
        <w:t xml:space="preserve"> </w:t>
      </w:r>
      <w:r w:rsidR="00B530FC">
        <w:t>0.5</w:t>
      </w:r>
      <w:r w:rsidR="00DD63F2">
        <w:t xml:space="preserve"> </w:t>
      </w:r>
      <w:r w:rsidR="00B530FC">
        <w:t xml:space="preserve">m in depth).  Due to its distinct shape and location, it is highly possible that this </w:t>
      </w:r>
      <w:r w:rsidR="00715194">
        <w:t>curved</w:t>
      </w:r>
      <w:r w:rsidR="00B530FC">
        <w:t xml:space="preserve"> </w:t>
      </w:r>
      <w:r w:rsidR="003A2B2F">
        <w:t>anomaly</w:t>
      </w:r>
      <w:r w:rsidR="006273C1">
        <w:t xml:space="preserve"> </w:t>
      </w:r>
      <w:r w:rsidR="00B530FC">
        <w:t>is an old path.</w:t>
      </w:r>
      <w:r w:rsidR="00116A03">
        <w:t xml:space="preserve">  It is approximately 8 meters in length.</w:t>
      </w:r>
      <w:r w:rsidR="00B530FC">
        <w:t xml:space="preserve">  The resistivity meter </w:t>
      </w:r>
      <w:r w:rsidR="00DD63F2">
        <w:t xml:space="preserve">did not </w:t>
      </w:r>
      <w:r w:rsidR="00B530FC">
        <w:t xml:space="preserve">detect any differences in </w:t>
      </w:r>
      <w:r w:rsidR="00715194">
        <w:t>electrical resistance</w:t>
      </w:r>
      <w:r w:rsidR="00B530FC">
        <w:t xml:space="preserve"> of </w:t>
      </w:r>
      <w:r w:rsidR="00DD63F2">
        <w:t>the soil of the area</w:t>
      </w:r>
      <w:r w:rsidR="00B530FC">
        <w:t xml:space="preserve"> in comparison to its general surround area.  Th</w:t>
      </w:r>
      <w:r w:rsidR="00F24CAA">
        <w:t>e area of interest can</w:t>
      </w:r>
      <w:r w:rsidR="00B530FC">
        <w:t xml:space="preserve"> be seen in the map found below in </w:t>
      </w:r>
      <w:r w:rsidR="00F42668">
        <w:fldChar w:fldCharType="begin"/>
      </w:r>
      <w:r w:rsidR="00F42668">
        <w:instrText xml:space="preserve"> REF _Ref451350207 \h </w:instrText>
      </w:r>
      <w:r w:rsidR="00F42668">
        <w:fldChar w:fldCharType="separate"/>
      </w:r>
      <w:r w:rsidR="00B94818">
        <w:t xml:space="preserve">Figure </w:t>
      </w:r>
      <w:r w:rsidR="00B94818">
        <w:rPr>
          <w:noProof/>
        </w:rPr>
        <w:t>25</w:t>
      </w:r>
      <w:r w:rsidR="00F42668">
        <w:fldChar w:fldCharType="end"/>
      </w:r>
      <w:r w:rsidR="00B530FC">
        <w:t xml:space="preserve">.  </w:t>
      </w:r>
    </w:p>
    <w:p w14:paraId="0F74DF4A" w14:textId="77777777" w:rsidR="00F42668" w:rsidRDefault="00F42668" w:rsidP="008961EF">
      <w:pPr>
        <w:jc w:val="both"/>
        <w:rPr>
          <w:noProof/>
          <w:lang w:val="en-US"/>
        </w:rPr>
      </w:pPr>
    </w:p>
    <w:p w14:paraId="32BB7537" w14:textId="77777777" w:rsidR="00F42668" w:rsidRDefault="00F42668" w:rsidP="00F42668">
      <w:pPr>
        <w:keepNext/>
        <w:jc w:val="center"/>
      </w:pPr>
      <w:r>
        <w:rPr>
          <w:noProof/>
          <w:lang w:val="en-US"/>
        </w:rPr>
        <w:drawing>
          <wp:inline distT="0" distB="0" distL="0" distR="0" wp14:anchorId="773E1022" wp14:editId="2A8BE088">
            <wp:extent cx="5140054" cy="681037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JordanMuseum_GPR_old path_17.jpg"/>
                    <pic:cNvPicPr/>
                  </pic:nvPicPr>
                  <pic:blipFill rotWithShape="1">
                    <a:blip r:embed="rId52">
                      <a:extLst>
                        <a:ext uri="{28A0092B-C50C-407E-A947-70E740481C1C}">
                          <a14:useLocalDpi xmlns:a14="http://schemas.microsoft.com/office/drawing/2010/main" val="0"/>
                        </a:ext>
                      </a:extLst>
                    </a:blip>
                    <a:srcRect l="1488" r="2356" b="1552"/>
                    <a:stretch/>
                  </pic:blipFill>
                  <pic:spPr bwMode="auto">
                    <a:xfrm>
                      <a:off x="0" y="0"/>
                      <a:ext cx="5146994" cy="6819571"/>
                    </a:xfrm>
                    <a:prstGeom prst="rect">
                      <a:avLst/>
                    </a:prstGeom>
                    <a:ln>
                      <a:noFill/>
                    </a:ln>
                    <a:extLst>
                      <a:ext uri="{53640926-AAD7-44D8-BBD7-CCE9431645EC}">
                        <a14:shadowObscured xmlns:a14="http://schemas.microsoft.com/office/drawing/2010/main"/>
                      </a:ext>
                    </a:extLst>
                  </pic:spPr>
                </pic:pic>
              </a:graphicData>
            </a:graphic>
          </wp:inline>
        </w:drawing>
      </w:r>
    </w:p>
    <w:p w14:paraId="25588AF7" w14:textId="341060B9" w:rsidR="00B530FC" w:rsidRDefault="00F42668" w:rsidP="00F42668">
      <w:pPr>
        <w:pStyle w:val="GPR-Caption"/>
      </w:pPr>
      <w:bookmarkStart w:id="128" w:name="_Ref451350207"/>
      <w:bookmarkStart w:id="129" w:name="_Toc451882125"/>
      <w:bookmarkStart w:id="130" w:name="_Toc451882333"/>
      <w:r>
        <w:t xml:space="preserve">Figure </w:t>
      </w:r>
      <w:r>
        <w:fldChar w:fldCharType="begin"/>
      </w:r>
      <w:r>
        <w:instrText xml:space="preserve"> SEQ Figure \* ARABIC </w:instrText>
      </w:r>
      <w:r>
        <w:fldChar w:fldCharType="separate"/>
      </w:r>
      <w:r w:rsidR="00B94818">
        <w:rPr>
          <w:noProof/>
        </w:rPr>
        <w:t>25</w:t>
      </w:r>
      <w:r>
        <w:fldChar w:fldCharType="end"/>
      </w:r>
      <w:bookmarkEnd w:id="128"/>
      <w:r>
        <w:t xml:space="preserve"> - Area of interest north of the Fry House, east of the cobblestone path</w:t>
      </w:r>
      <w:bookmarkEnd w:id="129"/>
      <w:bookmarkEnd w:id="130"/>
    </w:p>
    <w:p w14:paraId="792D2E95" w14:textId="73A2F7AC" w:rsidR="0022733E" w:rsidRDefault="00B530FC" w:rsidP="008961EF">
      <w:pPr>
        <w:jc w:val="both"/>
      </w:pPr>
      <w:r>
        <w:rPr>
          <w:b/>
        </w:rPr>
        <w:t>Area within the fence of the Fry House and immediately south of the Fry House outside of the fence</w:t>
      </w:r>
      <w:r>
        <w:t>:</w:t>
      </w:r>
      <w:r>
        <w:rPr>
          <w:b/>
        </w:rPr>
        <w:t xml:space="preserve"> </w:t>
      </w:r>
      <w:r w:rsidR="00CB7A9C">
        <w:t xml:space="preserve">It is known that there was once a Mennonite church where the current Fry House is </w:t>
      </w:r>
      <w:r w:rsidR="00F24CAA">
        <w:t xml:space="preserve">situated </w:t>
      </w:r>
      <w:sdt>
        <w:sdtPr>
          <w:id w:val="-396206231"/>
          <w:citation/>
        </w:sdtPr>
        <w:sdtEndPr/>
        <w:sdtContent>
          <w:r w:rsidR="00CB7A9C">
            <w:fldChar w:fldCharType="begin"/>
          </w:r>
          <w:r w:rsidR="00CB7A9C">
            <w:rPr>
              <w:lang w:val="en-US"/>
            </w:rPr>
            <w:instrText xml:space="preserve"> CITATION Tow15 \l 1033 </w:instrText>
          </w:r>
          <w:r w:rsidR="00CB7A9C">
            <w:fldChar w:fldCharType="separate"/>
          </w:r>
          <w:r w:rsidR="00B94818" w:rsidRPr="00B94818">
            <w:rPr>
              <w:noProof/>
              <w:lang w:val="en-US"/>
            </w:rPr>
            <w:t>(Town of Lincoln, 2015)</w:t>
          </w:r>
          <w:r w:rsidR="00CB7A9C">
            <w:fldChar w:fldCharType="end"/>
          </w:r>
        </w:sdtContent>
      </w:sdt>
      <w:r w:rsidR="00CB7A9C">
        <w:t xml:space="preserve">.  </w:t>
      </w:r>
      <w:r w:rsidR="00F24CAA">
        <w:t>JJT Consulting</w:t>
      </w:r>
      <w:r w:rsidR="00CB7A9C">
        <w:t xml:space="preserve"> was also informed by Mr. Ray Konkle, Vice-President of the Jordan Historical Museum of the Twenty Volunteer Association, th</w:t>
      </w:r>
      <w:r w:rsidR="00F24CAA">
        <w:t>at a</w:t>
      </w:r>
      <w:r w:rsidR="00CB7A9C">
        <w:t xml:space="preserve"> possible location of the previous church foundation</w:t>
      </w:r>
      <w:r w:rsidR="00F24CAA">
        <w:t xml:space="preserve"> can be found north of the cobble-stone path </w:t>
      </w:r>
      <w:r w:rsidR="00CB7A9C">
        <w:t xml:space="preserve">as seen in </w:t>
      </w:r>
      <w:r w:rsidR="00DD63F2">
        <w:rPr>
          <w:highlight w:val="yellow"/>
        </w:rPr>
        <w:fldChar w:fldCharType="begin"/>
      </w:r>
      <w:r w:rsidR="00DD63F2">
        <w:instrText xml:space="preserve"> REF _Ref451875712 \h </w:instrText>
      </w:r>
      <w:r w:rsidR="00DD63F2">
        <w:rPr>
          <w:highlight w:val="yellow"/>
        </w:rPr>
      </w:r>
      <w:r w:rsidR="00DD63F2">
        <w:rPr>
          <w:highlight w:val="yellow"/>
        </w:rPr>
        <w:fldChar w:fldCharType="separate"/>
      </w:r>
      <w:r w:rsidR="00B94818" w:rsidRPr="00C9715B">
        <w:t xml:space="preserve">Figure </w:t>
      </w:r>
      <w:r w:rsidR="00B94818">
        <w:rPr>
          <w:noProof/>
        </w:rPr>
        <w:t>26</w:t>
      </w:r>
      <w:r w:rsidR="00DD63F2">
        <w:rPr>
          <w:highlight w:val="yellow"/>
        </w:rPr>
        <w:fldChar w:fldCharType="end"/>
      </w:r>
      <w:r w:rsidR="00DD63F2">
        <w:t xml:space="preserve"> </w:t>
      </w:r>
      <w:sdt>
        <w:sdtPr>
          <w:id w:val="-106422584"/>
          <w:citation/>
        </w:sdtPr>
        <w:sdtEndPr/>
        <w:sdtContent>
          <w:r w:rsidR="00CB7A9C">
            <w:fldChar w:fldCharType="begin"/>
          </w:r>
          <w:r w:rsidR="00CB7A9C">
            <w:rPr>
              <w:lang w:val="en-US"/>
            </w:rPr>
            <w:instrText xml:space="preserve"> CITATION Ray16 \l 1033 </w:instrText>
          </w:r>
          <w:r w:rsidR="00CB7A9C">
            <w:fldChar w:fldCharType="separate"/>
          </w:r>
          <w:r w:rsidR="00B94818" w:rsidRPr="00B94818">
            <w:rPr>
              <w:noProof/>
              <w:lang w:val="en-US"/>
            </w:rPr>
            <w:t>(Konkle, 2016)</w:t>
          </w:r>
          <w:r w:rsidR="00CB7A9C">
            <w:fldChar w:fldCharType="end"/>
          </w:r>
        </w:sdtContent>
      </w:sdt>
      <w:r w:rsidR="00CB7A9C">
        <w:t>.  The GPR was unable to</w:t>
      </w:r>
      <w:r w:rsidR="00F24CAA">
        <w:t xml:space="preserve"> confirm the</w:t>
      </w:r>
      <w:r w:rsidR="00BA347C">
        <w:t xml:space="preserve"> exact location</w:t>
      </w:r>
      <w:r w:rsidR="00CB7A9C">
        <w:t xml:space="preserve"> of the foundation within the fence.  However, in the area south of the Fry House immediately outside fence, a triangular anomaly </w:t>
      </w:r>
      <w:r w:rsidR="00B50DE9">
        <w:t xml:space="preserve">with a base of approximately </w:t>
      </w:r>
      <w:r w:rsidR="00B50DE9" w:rsidRPr="00B50DE9">
        <w:t>13</w:t>
      </w:r>
      <w:r w:rsidR="00DD63F2">
        <w:t xml:space="preserve"> </w:t>
      </w:r>
      <w:r w:rsidR="00CB7A9C" w:rsidRPr="00B50DE9">
        <w:t>m</w:t>
      </w:r>
      <w:r w:rsidR="00CB7A9C">
        <w:t xml:space="preserve"> (running east-west) and a height of </w:t>
      </w:r>
      <w:r w:rsidR="00B50DE9">
        <w:t xml:space="preserve">approximately </w:t>
      </w:r>
      <w:r w:rsidR="00B50DE9" w:rsidRPr="00B50DE9">
        <w:t>9</w:t>
      </w:r>
      <w:r w:rsidR="00DD63F2">
        <w:t xml:space="preserve"> </w:t>
      </w:r>
      <w:r w:rsidR="00CB7A9C" w:rsidRPr="00B50DE9">
        <w:t>m</w:t>
      </w:r>
      <w:r w:rsidR="00B50DE9">
        <w:t xml:space="preserve"> (north-west)</w:t>
      </w:r>
      <w:r w:rsidR="00CB7A9C">
        <w:t xml:space="preserve"> was discovered.  Given its size, shape, and the knowledge of the former church foundations, this is most likely part of the church’s foundation.  </w:t>
      </w:r>
      <w:r w:rsidR="00DD63F2">
        <w:rPr>
          <w:highlight w:val="yellow"/>
        </w:rPr>
        <w:fldChar w:fldCharType="begin"/>
      </w:r>
      <w:r w:rsidR="00DD63F2">
        <w:instrText xml:space="preserve"> REF _Ref451875712 \h </w:instrText>
      </w:r>
      <w:r w:rsidR="00DD63F2">
        <w:rPr>
          <w:highlight w:val="yellow"/>
        </w:rPr>
      </w:r>
      <w:r w:rsidR="00DD63F2">
        <w:rPr>
          <w:highlight w:val="yellow"/>
        </w:rPr>
        <w:fldChar w:fldCharType="separate"/>
      </w:r>
      <w:r w:rsidR="00B94818" w:rsidRPr="00C9715B">
        <w:t xml:space="preserve">Figure </w:t>
      </w:r>
      <w:r w:rsidR="00B94818">
        <w:rPr>
          <w:noProof/>
        </w:rPr>
        <w:t>26</w:t>
      </w:r>
      <w:r w:rsidR="00DD63F2">
        <w:rPr>
          <w:highlight w:val="yellow"/>
        </w:rPr>
        <w:fldChar w:fldCharType="end"/>
      </w:r>
      <w:r w:rsidR="00DD63F2">
        <w:t xml:space="preserve"> </w:t>
      </w:r>
      <w:r w:rsidR="00CB7A9C">
        <w:t xml:space="preserve">shows the triangular anomaly.  </w:t>
      </w:r>
      <w:r w:rsidR="006273C1">
        <w:t>F</w:t>
      </w:r>
      <w:r w:rsidR="00DD63F2">
        <w:t xml:space="preserve">oundations and paths </w:t>
      </w:r>
      <w:r w:rsidR="006273C1">
        <w:t xml:space="preserve">were not included </w:t>
      </w:r>
      <w:r w:rsidR="00DD63F2">
        <w:t xml:space="preserve">in the </w:t>
      </w:r>
      <w:r w:rsidR="00567BE2">
        <w:t xml:space="preserve">Electrical </w:t>
      </w:r>
      <w:r w:rsidR="006273C1">
        <w:t xml:space="preserve">Resistivity </w:t>
      </w:r>
      <w:r w:rsidR="00DD63F2">
        <w:t>survey</w:t>
      </w:r>
      <w:r w:rsidR="00567BE2">
        <w:t>, Electrical R</w:t>
      </w:r>
      <w:r w:rsidR="006273C1">
        <w:t>esistivity was used</w:t>
      </w:r>
      <w:r w:rsidR="00567BE2">
        <w:t xml:space="preserve"> </w:t>
      </w:r>
      <w:r w:rsidR="00DD63F2">
        <w:t>for internment detection solely.</w:t>
      </w:r>
    </w:p>
    <w:p w14:paraId="0D64E6C4" w14:textId="77777777" w:rsidR="00165960" w:rsidRDefault="00165960" w:rsidP="008961EF">
      <w:pPr>
        <w:jc w:val="both"/>
        <w:rPr>
          <w:noProof/>
          <w:lang w:val="en-US"/>
        </w:rPr>
      </w:pPr>
    </w:p>
    <w:p w14:paraId="0888C2D7" w14:textId="77777777" w:rsidR="00C9715B" w:rsidRDefault="00644964" w:rsidP="00C9715B">
      <w:pPr>
        <w:keepNext/>
        <w:jc w:val="center"/>
      </w:pPr>
      <w:r>
        <w:rPr>
          <w:noProof/>
          <w:lang w:val="en-US"/>
        </w:rPr>
        <w:drawing>
          <wp:inline distT="0" distB="0" distL="0" distR="0" wp14:anchorId="3F18DF02" wp14:editId="416C3DB8">
            <wp:extent cx="5421155" cy="7107983"/>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rdanMuseum_GPR_AOI_Foundation.jpg"/>
                    <pic:cNvPicPr/>
                  </pic:nvPicPr>
                  <pic:blipFill rotWithShape="1">
                    <a:blip r:embed="rId53">
                      <a:extLst>
                        <a:ext uri="{28A0092B-C50C-407E-A947-70E740481C1C}">
                          <a14:useLocalDpi xmlns:a14="http://schemas.microsoft.com/office/drawing/2010/main" val="0"/>
                        </a:ext>
                      </a:extLst>
                    </a:blip>
                    <a:srcRect r="3092" b="1816"/>
                    <a:stretch/>
                  </pic:blipFill>
                  <pic:spPr bwMode="auto">
                    <a:xfrm>
                      <a:off x="0" y="0"/>
                      <a:ext cx="5432260" cy="7122543"/>
                    </a:xfrm>
                    <a:prstGeom prst="rect">
                      <a:avLst/>
                    </a:prstGeom>
                    <a:ln>
                      <a:noFill/>
                    </a:ln>
                    <a:extLst>
                      <a:ext uri="{53640926-AAD7-44D8-BBD7-CCE9431645EC}">
                        <a14:shadowObscured xmlns:a14="http://schemas.microsoft.com/office/drawing/2010/main"/>
                      </a:ext>
                    </a:extLst>
                  </pic:spPr>
                </pic:pic>
              </a:graphicData>
            </a:graphic>
          </wp:inline>
        </w:drawing>
      </w:r>
    </w:p>
    <w:p w14:paraId="0206662E" w14:textId="0A737EA1" w:rsidR="00165960" w:rsidRPr="00C9715B" w:rsidRDefault="00C9715B" w:rsidP="00DD63F2">
      <w:pPr>
        <w:pStyle w:val="GPR-Caption"/>
      </w:pPr>
      <w:bookmarkStart w:id="131" w:name="_Ref451875712"/>
      <w:bookmarkStart w:id="132" w:name="_Toc451882126"/>
      <w:bookmarkStart w:id="133" w:name="_Toc451882334"/>
      <w:r w:rsidRPr="00C9715B">
        <w:t xml:space="preserve">Figure </w:t>
      </w:r>
      <w:r w:rsidRPr="00C9715B">
        <w:fldChar w:fldCharType="begin"/>
      </w:r>
      <w:r w:rsidRPr="00C9715B">
        <w:instrText xml:space="preserve"> SEQ Figure \* ARABIC </w:instrText>
      </w:r>
      <w:r w:rsidRPr="00C9715B">
        <w:fldChar w:fldCharType="separate"/>
      </w:r>
      <w:r w:rsidR="00B94818">
        <w:rPr>
          <w:noProof/>
        </w:rPr>
        <w:t>26</w:t>
      </w:r>
      <w:r w:rsidRPr="00C9715B">
        <w:fldChar w:fldCharType="end"/>
      </w:r>
      <w:bookmarkEnd w:id="131"/>
      <w:r w:rsidR="00DD63F2">
        <w:t xml:space="preserve"> </w:t>
      </w:r>
      <w:r w:rsidRPr="00C9715B">
        <w:t>- Possible Foundation of old Mennonite Church</w:t>
      </w:r>
      <w:bookmarkEnd w:id="132"/>
      <w:bookmarkEnd w:id="133"/>
    </w:p>
    <w:p w14:paraId="4DD44F48" w14:textId="1A4F9862" w:rsidR="0073783B" w:rsidRDefault="0073783B" w:rsidP="0073783B">
      <w:pPr>
        <w:jc w:val="both"/>
      </w:pPr>
      <w:r>
        <w:rPr>
          <w:b/>
        </w:rPr>
        <w:t>Area east of the schoolhouse:</w:t>
      </w:r>
      <w:r w:rsidR="00BA347C">
        <w:t xml:space="preserve"> Through </w:t>
      </w:r>
      <w:r w:rsidR="006273C1">
        <w:t xml:space="preserve">the </w:t>
      </w:r>
      <w:r>
        <w:t>GPR</w:t>
      </w:r>
      <w:r w:rsidR="006273C1">
        <w:t xml:space="preserve"> survey</w:t>
      </w:r>
      <w:r>
        <w:t>, a large relatively rectangular anomaly measuring</w:t>
      </w:r>
      <w:r w:rsidR="00610F04">
        <w:t xml:space="preserve"> approximately</w:t>
      </w:r>
      <w:r>
        <w:t xml:space="preserve"> </w:t>
      </w:r>
      <w:r w:rsidR="00610F04" w:rsidRPr="00610F04">
        <w:t>6</w:t>
      </w:r>
      <w:r w:rsidR="00DD63F2">
        <w:t xml:space="preserve"> </w:t>
      </w:r>
      <w:r w:rsidRPr="00610F04">
        <w:t>m</w:t>
      </w:r>
      <w:r>
        <w:t xml:space="preserve"> </w:t>
      </w:r>
      <w:r w:rsidRPr="00610F04">
        <w:t xml:space="preserve">by </w:t>
      </w:r>
      <w:r w:rsidR="00610F04" w:rsidRPr="00610F04">
        <w:t>10</w:t>
      </w:r>
      <w:r w:rsidR="00DD63F2">
        <w:t xml:space="preserve"> </w:t>
      </w:r>
      <w:r w:rsidRPr="00610F04">
        <w:t>m</w:t>
      </w:r>
      <w:r>
        <w:t xml:space="preserve"> was found east the schoolhouse.  Due to its size and shape, it is </w:t>
      </w:r>
      <w:r w:rsidR="00C609F2">
        <w:t>possible</w:t>
      </w:r>
      <w:r>
        <w:t xml:space="preserve"> that this area was a foundation for</w:t>
      </w:r>
      <w:r w:rsidR="00DD63F2">
        <w:t xml:space="preserve"> </w:t>
      </w:r>
      <w:r w:rsidR="00866741">
        <w:t>a</w:t>
      </w:r>
      <w:r w:rsidR="00BA347C">
        <w:t xml:space="preserve"> barn that once existed on the property</w:t>
      </w:r>
      <w:r>
        <w:t xml:space="preserve">.  Immediately east of the school house, there is a </w:t>
      </w:r>
      <w:r w:rsidR="00BA347C">
        <w:t>long arced anomaly</w:t>
      </w:r>
      <w:r>
        <w:t xml:space="preserve"> marking approximately </w:t>
      </w:r>
      <w:r w:rsidR="00165960" w:rsidRPr="00165960">
        <w:t>15</w:t>
      </w:r>
      <w:r w:rsidR="00DD63F2">
        <w:t xml:space="preserve"> </w:t>
      </w:r>
      <w:r w:rsidRPr="00165960">
        <w:t>m</w:t>
      </w:r>
      <w:r>
        <w:t xml:space="preserve"> in </w:t>
      </w:r>
      <w:r w:rsidR="00165960">
        <w:t>length</w:t>
      </w:r>
      <w:r>
        <w:t xml:space="preserve">.  According to Ms. Helen Booth, this irregularity is most likely an old path </w:t>
      </w:r>
      <w:sdt>
        <w:sdtPr>
          <w:id w:val="1565682891"/>
          <w:citation/>
        </w:sdtPr>
        <w:sdtEndPr/>
        <w:sdtContent>
          <w:r>
            <w:fldChar w:fldCharType="begin"/>
          </w:r>
          <w:r>
            <w:rPr>
              <w:lang w:val="en-US"/>
            </w:rPr>
            <w:instrText xml:space="preserve"> CITATION Hel16 \l 1033 </w:instrText>
          </w:r>
          <w:r>
            <w:fldChar w:fldCharType="separate"/>
          </w:r>
          <w:r w:rsidR="00B94818" w:rsidRPr="00B94818">
            <w:rPr>
              <w:noProof/>
              <w:lang w:val="en-US"/>
            </w:rPr>
            <w:t>(Booth, Personal Conversation , 2016)</w:t>
          </w:r>
          <w:r>
            <w:fldChar w:fldCharType="end"/>
          </w:r>
        </w:sdtContent>
      </w:sdt>
      <w:r>
        <w:t>.  Both the rectangular and semi-circular anomalies are best seen at approximately 10 nanoseconds or about 0.5</w:t>
      </w:r>
      <w:r w:rsidR="00DD63F2">
        <w:t xml:space="preserve"> </w:t>
      </w:r>
      <w:r>
        <w:t xml:space="preserve">m in depth.  The map shown below in </w:t>
      </w:r>
      <w:r w:rsidR="00DD63F2">
        <w:rPr>
          <w:highlight w:val="yellow"/>
        </w:rPr>
        <w:fldChar w:fldCharType="begin"/>
      </w:r>
      <w:r w:rsidR="00DD63F2">
        <w:instrText xml:space="preserve"> REF _Ref451875985 \h </w:instrText>
      </w:r>
      <w:r w:rsidR="00DD63F2">
        <w:rPr>
          <w:highlight w:val="yellow"/>
        </w:rPr>
      </w:r>
      <w:r w:rsidR="00DD63F2">
        <w:rPr>
          <w:highlight w:val="yellow"/>
        </w:rPr>
        <w:fldChar w:fldCharType="separate"/>
      </w:r>
      <w:r w:rsidR="00B94818" w:rsidRPr="00C9715B">
        <w:t xml:space="preserve">Figure </w:t>
      </w:r>
      <w:r w:rsidR="00B94818">
        <w:rPr>
          <w:noProof/>
        </w:rPr>
        <w:t>27</w:t>
      </w:r>
      <w:r w:rsidR="00DD63F2">
        <w:rPr>
          <w:highlight w:val="yellow"/>
        </w:rPr>
        <w:fldChar w:fldCharType="end"/>
      </w:r>
      <w:r w:rsidR="00DD63F2">
        <w:t xml:space="preserve"> </w:t>
      </w:r>
      <w:r>
        <w:t xml:space="preserve">shows the location of this possible foundation beside the schoolhouse.  </w:t>
      </w:r>
    </w:p>
    <w:p w14:paraId="6B9C1E2F" w14:textId="77777777" w:rsidR="007C1098" w:rsidRDefault="007C1098" w:rsidP="0047353B">
      <w:pPr>
        <w:rPr>
          <w:b/>
          <w:noProof/>
          <w:lang w:val="en-US"/>
        </w:rPr>
      </w:pPr>
    </w:p>
    <w:p w14:paraId="2D928BA9" w14:textId="77777777" w:rsidR="00C9715B" w:rsidRDefault="007C1098" w:rsidP="00C9715B">
      <w:pPr>
        <w:keepNext/>
        <w:jc w:val="center"/>
      </w:pPr>
      <w:r>
        <w:rPr>
          <w:b/>
          <w:noProof/>
          <w:lang w:val="en-US"/>
        </w:rPr>
        <w:drawing>
          <wp:inline distT="0" distB="0" distL="0" distR="0" wp14:anchorId="7666E6F5" wp14:editId="734260A4">
            <wp:extent cx="5367647" cy="7044957"/>
            <wp:effectExtent l="0" t="0" r="508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JordanMuseum_GPR_AOI_School_Path.jpg"/>
                    <pic:cNvPicPr/>
                  </pic:nvPicPr>
                  <pic:blipFill rotWithShape="1">
                    <a:blip r:embed="rId54">
                      <a:extLst>
                        <a:ext uri="{28A0092B-C50C-407E-A947-70E740481C1C}">
                          <a14:useLocalDpi xmlns:a14="http://schemas.microsoft.com/office/drawing/2010/main" val="0"/>
                        </a:ext>
                      </a:extLst>
                    </a:blip>
                    <a:srcRect l="1764" t="1" r="1239" b="1626"/>
                    <a:stretch/>
                  </pic:blipFill>
                  <pic:spPr bwMode="auto">
                    <a:xfrm>
                      <a:off x="0" y="0"/>
                      <a:ext cx="5381848" cy="7063595"/>
                    </a:xfrm>
                    <a:prstGeom prst="rect">
                      <a:avLst/>
                    </a:prstGeom>
                    <a:ln>
                      <a:noFill/>
                    </a:ln>
                    <a:extLst>
                      <a:ext uri="{53640926-AAD7-44D8-BBD7-CCE9431645EC}">
                        <a14:shadowObscured xmlns:a14="http://schemas.microsoft.com/office/drawing/2010/main"/>
                      </a:ext>
                    </a:extLst>
                  </pic:spPr>
                </pic:pic>
              </a:graphicData>
            </a:graphic>
          </wp:inline>
        </w:drawing>
      </w:r>
    </w:p>
    <w:p w14:paraId="1E3AE983" w14:textId="4093BA63" w:rsidR="007C1098" w:rsidRDefault="00C9715B" w:rsidP="00DD63F2">
      <w:pPr>
        <w:pStyle w:val="GPR-Caption"/>
      </w:pPr>
      <w:bookmarkStart w:id="134" w:name="_Ref451875985"/>
      <w:bookmarkStart w:id="135" w:name="_Toc451882127"/>
      <w:bookmarkStart w:id="136" w:name="_Toc451882335"/>
      <w:r w:rsidRPr="00C9715B">
        <w:t xml:space="preserve">Figure </w:t>
      </w:r>
      <w:r w:rsidRPr="00C9715B">
        <w:fldChar w:fldCharType="begin"/>
      </w:r>
      <w:r w:rsidRPr="00C9715B">
        <w:instrText xml:space="preserve"> SEQ Figure \* ARABIC </w:instrText>
      </w:r>
      <w:r w:rsidRPr="00C9715B">
        <w:fldChar w:fldCharType="separate"/>
      </w:r>
      <w:r w:rsidR="00B94818">
        <w:rPr>
          <w:noProof/>
        </w:rPr>
        <w:t>27</w:t>
      </w:r>
      <w:r w:rsidRPr="00C9715B">
        <w:fldChar w:fldCharType="end"/>
      </w:r>
      <w:bookmarkEnd w:id="134"/>
      <w:r w:rsidR="00DD63F2">
        <w:t xml:space="preserve"> -</w:t>
      </w:r>
      <w:r w:rsidRPr="00C9715B">
        <w:t xml:space="preserve"> Possible old path and foundations by the schoolhouse</w:t>
      </w:r>
      <w:bookmarkEnd w:id="135"/>
      <w:bookmarkEnd w:id="136"/>
    </w:p>
    <w:p w14:paraId="06FD3879" w14:textId="0DB8A48D" w:rsidR="004838F0" w:rsidRDefault="004838F0" w:rsidP="004838F0">
      <w:pPr>
        <w:jc w:val="both"/>
      </w:pPr>
      <w:r>
        <w:t xml:space="preserve">Several areas of interest were found with the GPR.  These findings could not always be seen through an electrical resistance survey as the soil content was not altered, and only the </w:t>
      </w:r>
      <w:r w:rsidR="00866741">
        <w:t xml:space="preserve">GPR wave </w:t>
      </w:r>
      <w:r>
        <w:t>reflections are highly visible.  E</w:t>
      </w:r>
      <w:r w:rsidRPr="005425A7">
        <w:t>v</w:t>
      </w:r>
      <w:r>
        <w:t>idence exists for a</w:t>
      </w:r>
      <w:r w:rsidRPr="005425A7">
        <w:t xml:space="preserve"> burial area on the premises along the west-side of the Fry house. </w:t>
      </w:r>
      <w:r>
        <w:t xml:space="preserve"> </w:t>
      </w:r>
      <w:r w:rsidRPr="005425A7">
        <w:t xml:space="preserve">A portion of this area contains no grave markings. </w:t>
      </w:r>
      <w:r>
        <w:t xml:space="preserve"> </w:t>
      </w:r>
      <w:r w:rsidRPr="005425A7">
        <w:t>This burial area can be seen as a uniform, linear pattern that coincides with</w:t>
      </w:r>
      <w:r>
        <w:t xml:space="preserve"> the known tombstone </w:t>
      </w:r>
      <w:r w:rsidRPr="004838F0">
        <w:t xml:space="preserve">locations (see </w:t>
      </w:r>
      <w:r w:rsidRPr="004838F0">
        <w:fldChar w:fldCharType="begin"/>
      </w:r>
      <w:r w:rsidRPr="004838F0">
        <w:instrText xml:space="preserve"> REF _Ref451336947 \h </w:instrText>
      </w:r>
      <w:r>
        <w:instrText xml:space="preserve"> \* MERGEFORMAT </w:instrText>
      </w:r>
      <w:r w:rsidRPr="004838F0">
        <w:fldChar w:fldCharType="separate"/>
      </w:r>
      <w:r w:rsidR="00B94818">
        <w:t xml:space="preserve">Figure </w:t>
      </w:r>
      <w:r w:rsidR="00B94818">
        <w:rPr>
          <w:noProof/>
        </w:rPr>
        <w:t>19</w:t>
      </w:r>
      <w:r w:rsidRPr="004838F0">
        <w:fldChar w:fldCharType="end"/>
      </w:r>
      <w:r w:rsidRPr="004838F0">
        <w:t xml:space="preserve"> and</w:t>
      </w:r>
      <w:r w:rsidRPr="004838F0">
        <w:rPr>
          <w:i/>
        </w:rPr>
        <w:t xml:space="preserve"> </w:t>
      </w:r>
      <w:r w:rsidRPr="004838F0">
        <w:rPr>
          <w:i/>
        </w:rPr>
        <w:fldChar w:fldCharType="begin"/>
      </w:r>
      <w:r w:rsidRPr="004838F0">
        <w:rPr>
          <w:i/>
        </w:rPr>
        <w:instrText xml:space="preserve"> REF _Ref451874708 \h </w:instrText>
      </w:r>
      <w:r>
        <w:rPr>
          <w:i/>
        </w:rPr>
        <w:instrText xml:space="preserve"> \* MERGEFORMAT </w:instrText>
      </w:r>
      <w:r w:rsidRPr="004838F0">
        <w:rPr>
          <w:i/>
        </w:rPr>
      </w:r>
      <w:r w:rsidRPr="004838F0">
        <w:rPr>
          <w:i/>
        </w:rPr>
        <w:fldChar w:fldCharType="separate"/>
      </w:r>
      <w:r w:rsidR="00B94818" w:rsidRPr="00C9715B">
        <w:t xml:space="preserve">Figure </w:t>
      </w:r>
      <w:r w:rsidR="00B94818">
        <w:rPr>
          <w:noProof/>
        </w:rPr>
        <w:t>20</w:t>
      </w:r>
      <w:r w:rsidRPr="004838F0">
        <w:rPr>
          <w:i/>
        </w:rPr>
        <w:fldChar w:fldCharType="end"/>
      </w:r>
      <w:r w:rsidRPr="004838F0">
        <w:t>).  The</w:t>
      </w:r>
      <w:r w:rsidRPr="005425A7">
        <w:t xml:space="preserve"> area thought to contain unmarked burials is pr</w:t>
      </w:r>
      <w:r>
        <w:t xml:space="preserve">imarily concentrated in a </w:t>
      </w:r>
      <w:r w:rsidRPr="00256F97">
        <w:rPr>
          <w:b/>
        </w:rPr>
        <w:t>400</w:t>
      </w:r>
      <w:r>
        <w:rPr>
          <w:b/>
        </w:rPr>
        <w:t xml:space="preserve"> </w:t>
      </w:r>
      <w:r w:rsidRPr="00256F97">
        <w:rPr>
          <w:b/>
        </w:rPr>
        <w:t>m²</w:t>
      </w:r>
      <w:r w:rsidRPr="005425A7">
        <w:t xml:space="preserve"> area of interest that occupies GPR grids 10, 11, 13, 18 and </w:t>
      </w:r>
      <w:r w:rsidRPr="004838F0">
        <w:t>29 (refer to</w:t>
      </w:r>
      <w:r w:rsidRPr="004838F0">
        <w:rPr>
          <w:b/>
        </w:rPr>
        <w:t xml:space="preserve"> </w:t>
      </w:r>
      <w:r w:rsidRPr="004838F0">
        <w:rPr>
          <w:b/>
        </w:rPr>
        <w:fldChar w:fldCharType="begin"/>
      </w:r>
      <w:r w:rsidRPr="004838F0">
        <w:rPr>
          <w:b/>
        </w:rPr>
        <w:instrText xml:space="preserve"> REF _Ref451442445 \h </w:instrText>
      </w:r>
      <w:r>
        <w:rPr>
          <w:b/>
        </w:rPr>
        <w:instrText xml:space="preserve"> \* MERGEFORMAT </w:instrText>
      </w:r>
      <w:r w:rsidRPr="004838F0">
        <w:rPr>
          <w:b/>
        </w:rPr>
      </w:r>
      <w:r w:rsidRPr="004838F0">
        <w:rPr>
          <w:b/>
        </w:rPr>
        <w:fldChar w:fldCharType="separate"/>
      </w:r>
      <w:r w:rsidR="00B94818">
        <w:t xml:space="preserve">Figure </w:t>
      </w:r>
      <w:r w:rsidR="00B94818">
        <w:rPr>
          <w:noProof/>
        </w:rPr>
        <w:t>6</w:t>
      </w:r>
      <w:r w:rsidRPr="004838F0">
        <w:rPr>
          <w:b/>
        </w:rPr>
        <w:fldChar w:fldCharType="end"/>
      </w:r>
      <w:r w:rsidRPr="005425A7">
        <w:t>).   Although distinguishable through GPR, the burials c</w:t>
      </w:r>
      <w:r>
        <w:t>ould</w:t>
      </w:r>
      <w:r w:rsidRPr="005425A7">
        <w:t xml:space="preserve"> also be identified through </w:t>
      </w:r>
      <w:r>
        <w:t xml:space="preserve">electrical resistance </w:t>
      </w:r>
      <w:r w:rsidRPr="005425A7">
        <w:t xml:space="preserve">as seen in resistivity meter grids 10, 11 and 13 </w:t>
      </w:r>
      <w:r w:rsidRPr="004838F0">
        <w:t>(see</w:t>
      </w:r>
      <w:r>
        <w:t xml:space="preserve"> </w:t>
      </w:r>
      <w:r w:rsidRPr="004838F0">
        <w:fldChar w:fldCharType="begin"/>
      </w:r>
      <w:r w:rsidRPr="004838F0">
        <w:instrText xml:space="preserve"> REF _Ref451592156 \h  \* MERGEFORMAT </w:instrText>
      </w:r>
      <w:r w:rsidRPr="004838F0">
        <w:fldChar w:fldCharType="separate"/>
      </w:r>
      <w:r w:rsidR="00B94818">
        <w:t>Figure 8</w:t>
      </w:r>
      <w:r w:rsidRPr="004838F0">
        <w:fldChar w:fldCharType="end"/>
      </w:r>
      <w:r w:rsidRPr="005425A7">
        <w:t xml:space="preserve">). </w:t>
      </w:r>
      <w:r>
        <w:t xml:space="preserve"> </w:t>
      </w:r>
      <w:r w:rsidRPr="005425A7">
        <w:t>The pattern of conductive soils that</w:t>
      </w:r>
      <w:r>
        <w:t xml:space="preserve"> </w:t>
      </w:r>
      <w:r w:rsidRPr="005425A7">
        <w:t>indicate</w:t>
      </w:r>
      <w:r>
        <w:t>d</w:t>
      </w:r>
      <w:r w:rsidRPr="005425A7">
        <w:t xml:space="preserve"> a potential burial shaft highlight</w:t>
      </w:r>
      <w:r>
        <w:t>ed</w:t>
      </w:r>
      <w:r w:rsidRPr="005425A7">
        <w:t xml:space="preserve"> the same burial pattern and size as the disturbed soil detected through the GPR survey (</w:t>
      </w:r>
      <w:r>
        <w:t xml:space="preserve">see </w:t>
      </w:r>
      <w:r>
        <w:rPr>
          <w:i/>
          <w:highlight w:val="yellow"/>
        </w:rPr>
        <w:fldChar w:fldCharType="begin"/>
      </w:r>
      <w:r>
        <w:instrText xml:space="preserve"> REF _Ref451336947 \h </w:instrText>
      </w:r>
      <w:r>
        <w:rPr>
          <w:i/>
          <w:highlight w:val="yellow"/>
        </w:rPr>
      </w:r>
      <w:r>
        <w:rPr>
          <w:i/>
          <w:highlight w:val="yellow"/>
        </w:rPr>
        <w:fldChar w:fldCharType="separate"/>
      </w:r>
      <w:r w:rsidR="00B94818">
        <w:t xml:space="preserve">Figure </w:t>
      </w:r>
      <w:r w:rsidR="00B94818">
        <w:rPr>
          <w:noProof/>
        </w:rPr>
        <w:t>19</w:t>
      </w:r>
      <w:r>
        <w:rPr>
          <w:i/>
          <w:highlight w:val="yellow"/>
        </w:rPr>
        <w:fldChar w:fldCharType="end"/>
      </w:r>
      <w:r w:rsidRPr="005425A7">
        <w:t xml:space="preserve">). </w:t>
      </w:r>
      <w:r>
        <w:t xml:space="preserve"> </w:t>
      </w:r>
      <w:r w:rsidRPr="005425A7">
        <w:t>A total of 26 anomalies were marked are thou</w:t>
      </w:r>
      <w:r>
        <w:t>ght to be contained in the area of interest (</w:t>
      </w:r>
      <w:r w:rsidRPr="005425A7">
        <w:t>see</w:t>
      </w:r>
      <w:r>
        <w:rPr>
          <w:i/>
        </w:rPr>
        <w:t xml:space="preserve"> </w:t>
      </w:r>
      <w:r>
        <w:rPr>
          <w:i/>
        </w:rPr>
        <w:fldChar w:fldCharType="begin"/>
      </w:r>
      <w:r>
        <w:rPr>
          <w:i/>
        </w:rPr>
        <w:instrText xml:space="preserve"> REF _Ref451874708 \h </w:instrText>
      </w:r>
      <w:r>
        <w:rPr>
          <w:i/>
        </w:rPr>
      </w:r>
      <w:r>
        <w:rPr>
          <w:i/>
        </w:rPr>
        <w:fldChar w:fldCharType="separate"/>
      </w:r>
      <w:r w:rsidR="00B94818" w:rsidRPr="00C9715B">
        <w:t xml:space="preserve">Figure </w:t>
      </w:r>
      <w:r w:rsidR="00B94818">
        <w:rPr>
          <w:noProof/>
        </w:rPr>
        <w:t>20</w:t>
      </w:r>
      <w:r>
        <w:rPr>
          <w:i/>
        </w:rPr>
        <w:fldChar w:fldCharType="end"/>
      </w:r>
      <w:r>
        <w:t>)</w:t>
      </w:r>
      <w:r w:rsidRPr="005425A7">
        <w:t>.</w:t>
      </w:r>
      <w:r>
        <w:t xml:space="preserve"> </w:t>
      </w:r>
      <w:r w:rsidRPr="005425A7">
        <w:t xml:space="preserve"> The area extends from the cliff face (</w:t>
      </w:r>
      <w:r>
        <w:rPr>
          <w:highlight w:val="yellow"/>
        </w:rPr>
        <w:fldChar w:fldCharType="begin"/>
      </w:r>
      <w:r>
        <w:instrText xml:space="preserve"> REF _Ref451874824 \h </w:instrText>
      </w:r>
      <w:r>
        <w:rPr>
          <w:highlight w:val="yellow"/>
        </w:rPr>
      </w:r>
      <w:r>
        <w:rPr>
          <w:highlight w:val="yellow"/>
        </w:rPr>
        <w:fldChar w:fldCharType="separate"/>
      </w:r>
      <w:r w:rsidR="00B94818">
        <w:t xml:space="preserve">Figure </w:t>
      </w:r>
      <w:r w:rsidR="00B94818">
        <w:rPr>
          <w:noProof/>
        </w:rPr>
        <w:t>21</w:t>
      </w:r>
      <w:r>
        <w:rPr>
          <w:highlight w:val="yellow"/>
        </w:rPr>
        <w:fldChar w:fldCharType="end"/>
      </w:r>
      <w:r w:rsidRPr="005425A7">
        <w:t>).</w:t>
      </w:r>
      <w:r>
        <w:t xml:space="preserve"> </w:t>
      </w:r>
    </w:p>
    <w:p w14:paraId="2D9C856A" w14:textId="77777777" w:rsidR="004838F0" w:rsidRPr="00C9715B" w:rsidRDefault="004838F0" w:rsidP="00DD63F2">
      <w:pPr>
        <w:pStyle w:val="GPR-Caption"/>
      </w:pPr>
    </w:p>
    <w:p w14:paraId="3A2FBE7C" w14:textId="7E4F14C5" w:rsidR="00A84515" w:rsidRPr="00F10C9E" w:rsidRDefault="00790515" w:rsidP="00F10C9E">
      <w:pPr>
        <w:pStyle w:val="Heading1"/>
      </w:pPr>
      <w:bookmarkStart w:id="137" w:name="_Toc451882293"/>
      <w:r w:rsidRPr="00F10C9E">
        <w:t xml:space="preserve">5.0 </w:t>
      </w:r>
      <w:r w:rsidR="00A84515" w:rsidRPr="00F10C9E">
        <w:t>Recommendations</w:t>
      </w:r>
      <w:bookmarkEnd w:id="137"/>
    </w:p>
    <w:p w14:paraId="7476DD6A" w14:textId="2DD13EFF" w:rsidR="007520D1" w:rsidRDefault="00536EF9" w:rsidP="005425A7">
      <w:pPr>
        <w:jc w:val="both"/>
      </w:pPr>
      <w:r>
        <w:t xml:space="preserve">If excavation were to occur, it would be advisable to perform an archaeological assessment </w:t>
      </w:r>
      <w:r w:rsidR="00866741">
        <w:t xml:space="preserve">to the screening standards of </w:t>
      </w:r>
      <w:r>
        <w:t xml:space="preserve">the Ontario Ministry of Tourism, Culture and Sport (MTCS) </w:t>
      </w:r>
      <w:r w:rsidR="00866741">
        <w:t xml:space="preserve">for </w:t>
      </w:r>
      <w:r>
        <w:t>any of t</w:t>
      </w:r>
      <w:r w:rsidR="00C861E7">
        <w:t>he referred areas of interest.  H</w:t>
      </w:r>
      <w:r>
        <w:t>istorical building foundations, artifacts, or other internments may be present in the aforementioned areas</w:t>
      </w:r>
      <w:r w:rsidR="003149A8">
        <w:t>.  The Checklist “Criteria for Evaluating Archaeological Potential” (</w:t>
      </w:r>
      <w:r w:rsidR="004A05E4">
        <w:t>form 0478E)</w:t>
      </w:r>
      <w:r w:rsidR="003149A8">
        <w:t xml:space="preserve"> can be found at the website for Archaeological Assessments at the MTCS’s website </w:t>
      </w:r>
      <w:sdt>
        <w:sdtPr>
          <w:id w:val="-796921939"/>
          <w:citation/>
        </w:sdtPr>
        <w:sdtEndPr/>
        <w:sdtContent>
          <w:r w:rsidR="003149A8">
            <w:fldChar w:fldCharType="begin"/>
          </w:r>
          <w:r w:rsidR="003149A8">
            <w:rPr>
              <w:lang w:val="en-US"/>
            </w:rPr>
            <w:instrText xml:space="preserve"> CITATION Ont15 \l 1033 </w:instrText>
          </w:r>
          <w:r w:rsidR="003149A8">
            <w:fldChar w:fldCharType="separate"/>
          </w:r>
          <w:r w:rsidR="00B94818" w:rsidRPr="00B94818">
            <w:rPr>
              <w:noProof/>
              <w:lang w:val="en-US"/>
            </w:rPr>
            <w:t>(Ontario Ministry of Tourism, Culture and Sport, 2015)</w:t>
          </w:r>
          <w:r w:rsidR="003149A8">
            <w:fldChar w:fldCharType="end"/>
          </w:r>
        </w:sdtContent>
      </w:sdt>
      <w:r>
        <w:t xml:space="preserve">.  </w:t>
      </w:r>
      <w:r w:rsidR="000261D8">
        <w:t xml:space="preserve">To avoid potential </w:t>
      </w:r>
      <w:r w:rsidR="007520D1">
        <w:t xml:space="preserve">issues with unearthing </w:t>
      </w:r>
      <w:r w:rsidR="004A05E4">
        <w:t>potential internments</w:t>
      </w:r>
      <w:r w:rsidR="007520D1">
        <w:t xml:space="preserve">, JJT Consulting </w:t>
      </w:r>
      <w:r w:rsidR="007520D1">
        <w:rPr>
          <w:b/>
          <w:i/>
        </w:rPr>
        <w:t xml:space="preserve">strongly </w:t>
      </w:r>
      <w:r w:rsidR="007520D1">
        <w:t>recommends no excavation</w:t>
      </w:r>
      <w:r w:rsidR="00256F97">
        <w:t>s occur</w:t>
      </w:r>
      <w:r w:rsidR="007520D1">
        <w:t xml:space="preserve"> within </w:t>
      </w:r>
      <w:r w:rsidR="007520D1" w:rsidRPr="00256F97">
        <w:t>the</w:t>
      </w:r>
      <w:r w:rsidR="007520D1" w:rsidRPr="00256F97">
        <w:rPr>
          <w:b/>
        </w:rPr>
        <w:t xml:space="preserve"> 400</w:t>
      </w:r>
      <w:r>
        <w:rPr>
          <w:b/>
        </w:rPr>
        <w:t xml:space="preserve"> </w:t>
      </w:r>
      <w:r w:rsidRPr="00256F97">
        <w:rPr>
          <w:b/>
        </w:rPr>
        <w:t>m</w:t>
      </w:r>
      <w:r w:rsidRPr="00256F97">
        <w:rPr>
          <w:b/>
          <w:vertAlign w:val="superscript"/>
        </w:rPr>
        <w:t xml:space="preserve">2 </w:t>
      </w:r>
      <w:r w:rsidRPr="00256F97">
        <w:rPr>
          <w:b/>
        </w:rPr>
        <w:t>area</w:t>
      </w:r>
      <w:r w:rsidR="007520D1" w:rsidRPr="00256F97">
        <w:rPr>
          <w:b/>
        </w:rPr>
        <w:t xml:space="preserve"> of interest</w:t>
      </w:r>
      <w:r w:rsidR="007520D1">
        <w:t xml:space="preserve"> (see</w:t>
      </w:r>
      <w:r>
        <w:t xml:space="preserve"> </w:t>
      </w:r>
      <w:r>
        <w:fldChar w:fldCharType="begin"/>
      </w:r>
      <w:r>
        <w:instrText xml:space="preserve"> REF _Ref451874708 \h </w:instrText>
      </w:r>
      <w:r>
        <w:fldChar w:fldCharType="separate"/>
      </w:r>
      <w:r w:rsidR="00B94818" w:rsidRPr="00C9715B">
        <w:t xml:space="preserve">Figure </w:t>
      </w:r>
      <w:r w:rsidR="00B94818">
        <w:rPr>
          <w:noProof/>
        </w:rPr>
        <w:t>20</w:t>
      </w:r>
      <w:r>
        <w:fldChar w:fldCharType="end"/>
      </w:r>
      <w:r w:rsidR="007520D1">
        <w:t xml:space="preserve">). </w:t>
      </w:r>
      <w:r w:rsidR="004A05E4">
        <w:t xml:space="preserve"> </w:t>
      </w:r>
      <w:r w:rsidR="00866741">
        <w:t xml:space="preserve">Given the data and associated analysis presented in this report, </w:t>
      </w:r>
      <w:r w:rsidR="007520D1">
        <w:t xml:space="preserve">JJT Consulting </w:t>
      </w:r>
      <w:r w:rsidR="00866741">
        <w:t>has reason to believe</w:t>
      </w:r>
      <w:r w:rsidR="008D5A23">
        <w:t xml:space="preserve"> that </w:t>
      </w:r>
      <w:r w:rsidR="00866741">
        <w:t xml:space="preserve">previously unknown </w:t>
      </w:r>
      <w:r w:rsidR="008D5A23">
        <w:t xml:space="preserve">internments </w:t>
      </w:r>
      <w:r w:rsidR="00866741">
        <w:t xml:space="preserve">have been </w:t>
      </w:r>
      <w:r w:rsidR="008D5A23">
        <w:t xml:space="preserve">discovered </w:t>
      </w:r>
      <w:r w:rsidR="00866741">
        <w:t xml:space="preserve">using </w:t>
      </w:r>
      <w:r w:rsidR="007520D1">
        <w:t>both GPR an</w:t>
      </w:r>
      <w:r w:rsidR="008D5A23">
        <w:t>d electrical resistance surveys.  However, a</w:t>
      </w:r>
      <w:r w:rsidR="007520D1">
        <w:t>dditional subterranean</w:t>
      </w:r>
      <w:r w:rsidR="00256F97">
        <w:t xml:space="preserve"> exploration could be undertaken</w:t>
      </w:r>
      <w:r w:rsidR="007520D1">
        <w:t>.</w:t>
      </w:r>
      <w:r w:rsidR="00EB6A33">
        <w:t xml:space="preserve"> </w:t>
      </w:r>
      <w:r w:rsidR="007520D1">
        <w:t xml:space="preserve"> </w:t>
      </w:r>
      <w:r w:rsidR="00256F97">
        <w:t xml:space="preserve">Furthermore, an additional electrical resistance survey, with a smaller sample size and larger grid size in the area of interest may also aid in the definition of burial extents.  </w:t>
      </w:r>
    </w:p>
    <w:p w14:paraId="532EDBC3" w14:textId="44873F89" w:rsidR="008D5A23" w:rsidRDefault="008D5A23" w:rsidP="005425A7">
      <w:pPr>
        <w:jc w:val="both"/>
      </w:pPr>
      <w:r>
        <w:t>If a similar stu</w:t>
      </w:r>
      <w:r w:rsidR="00C861E7">
        <w:t>dy was to occur</w:t>
      </w:r>
      <w:r>
        <w:t>, JJT Consulting recommend</w:t>
      </w:r>
      <w:r w:rsidR="00C861E7">
        <w:t>s</w:t>
      </w:r>
      <w:r>
        <w:t xml:space="preserve"> the use of both resistivity meter and the GPR</w:t>
      </w:r>
      <w:r w:rsidR="00866741">
        <w:t xml:space="preserve"> technologies</w:t>
      </w:r>
      <w:r>
        <w:t xml:space="preserve">.  The resistivity meter, when used in conjunction with the GPR, can be used to </w:t>
      </w:r>
      <w:r w:rsidR="00C861E7">
        <w:t>validate</w:t>
      </w:r>
      <w:r>
        <w:t xml:space="preserve"> the survey results.  </w:t>
      </w:r>
      <w:r w:rsidR="00C861E7">
        <w:t xml:space="preserve">Although this study used the same grid size for both GPR and resistivity meter, one can determine the grid size for maximum location coverage.  A control grid on known soils in a different location is highly recommended.  </w:t>
      </w:r>
      <w:r w:rsidR="00AB3062">
        <w:t>Fina</w:t>
      </w:r>
      <w:r w:rsidR="00C861E7">
        <w:t xml:space="preserve">lly, one should allocate sufficient time to accommodate possible challenges that arise during the surveying period.  </w:t>
      </w:r>
    </w:p>
    <w:p w14:paraId="183EE709" w14:textId="5331885D" w:rsidR="005425A7" w:rsidRDefault="005425A7" w:rsidP="00AB3062"/>
    <w:bookmarkStart w:id="138" w:name="_Toc451882294"/>
    <w:p w14:paraId="079E542C" w14:textId="50188893" w:rsidR="00790515" w:rsidRPr="00F10C9E" w:rsidRDefault="002D7070" w:rsidP="00F10C9E">
      <w:pPr>
        <w:pStyle w:val="Heading1"/>
      </w:pPr>
      <w:r>
        <w:rPr>
          <w:noProof/>
          <w:lang w:val="en-US"/>
        </w:rPr>
        <mc:AlternateContent>
          <mc:Choice Requires="wps">
            <w:drawing>
              <wp:anchor distT="0" distB="0" distL="114300" distR="114300" simplePos="0" relativeHeight="251677696" behindDoc="0" locked="0" layoutInCell="1" allowOverlap="1" wp14:anchorId="1E9A26B9" wp14:editId="4F1154B7">
                <wp:simplePos x="0" y="0"/>
                <wp:positionH relativeFrom="margin">
                  <wp:align>left</wp:align>
                </wp:positionH>
                <wp:positionV relativeFrom="paragraph">
                  <wp:posOffset>257175</wp:posOffset>
                </wp:positionV>
                <wp:extent cx="6010275" cy="9525"/>
                <wp:effectExtent l="0" t="0" r="28575" b="28575"/>
                <wp:wrapNone/>
                <wp:docPr id="51" name="Straight Connector 51"/>
                <wp:cNvGraphicFramePr/>
                <a:graphic xmlns:a="http://schemas.openxmlformats.org/drawingml/2006/main">
                  <a:graphicData uri="http://schemas.microsoft.com/office/word/2010/wordprocessingShape">
                    <wps:wsp>
                      <wps:cNvCnPr/>
                      <wps:spPr>
                        <a:xfrm>
                          <a:off x="0" y="0"/>
                          <a:ext cx="6010275" cy="9525"/>
                        </a:xfrm>
                        <a:prstGeom prst="line">
                          <a:avLst/>
                        </a:prstGeom>
                        <a:ln>
                          <a:solidFill>
                            <a:srgbClr val="0057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3C8451E9" id="Straight Connector 51" o:spid="_x0000_s1026" style="position:absolute;z-index:251677696;visibility:visible;mso-wrap-style:square;mso-wrap-distance-left:9pt;mso-wrap-distance-top:0;mso-wrap-distance-right:9pt;mso-wrap-distance-bottom:0;mso-position-horizontal:left;mso-position-horizontal-relative:margin;mso-position-vertical:absolute;mso-position-vertical-relative:text" from="0,20.25pt" to="473.2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" strokecolor="#005700">
                <w10:wrap anchorx="margin"/>
              </v:line>
            </w:pict>
          </mc:Fallback>
        </mc:AlternateContent>
      </w:r>
      <w:r w:rsidR="00A84515" w:rsidRPr="00F10C9E">
        <w:t xml:space="preserve">6.0 </w:t>
      </w:r>
      <w:r w:rsidR="00790515" w:rsidRPr="00F10C9E">
        <w:t>Project Management</w:t>
      </w:r>
      <w:bookmarkEnd w:id="138"/>
    </w:p>
    <w:p w14:paraId="19CD8D7A" w14:textId="3B052992" w:rsidR="0032227F" w:rsidRPr="00AA4637" w:rsidRDefault="00A84515" w:rsidP="00F10C9E">
      <w:pPr>
        <w:pStyle w:val="Heading2"/>
      </w:pPr>
      <w:bookmarkStart w:id="139" w:name="_Toc451882295"/>
      <w:r>
        <w:t>6</w:t>
      </w:r>
      <w:r w:rsidR="00790515">
        <w:t>.1</w:t>
      </w:r>
      <w:r w:rsidR="009F128C" w:rsidRPr="00AA4637">
        <w:t xml:space="preserve"> </w:t>
      </w:r>
      <w:r w:rsidR="0032227F" w:rsidRPr="00AA4637">
        <w:t>Schedule</w:t>
      </w:r>
      <w:bookmarkEnd w:id="139"/>
    </w:p>
    <w:p w14:paraId="7DB93FE2" w14:textId="3BED5C66" w:rsidR="00D2092A" w:rsidRDefault="00866741" w:rsidP="009155DE">
      <w:pPr>
        <w:jc w:val="both"/>
      </w:pPr>
      <w:r>
        <w:t>Within the project proposal, a</w:t>
      </w:r>
      <w:r w:rsidR="0001484C">
        <w:t xml:space="preserve"> schedule </w:t>
      </w:r>
      <w:r>
        <w:t>was</w:t>
      </w:r>
      <w:r w:rsidR="0001484C">
        <w:t xml:space="preserve"> set</w:t>
      </w:r>
      <w:r>
        <w:t>,</w:t>
      </w:r>
      <w:r w:rsidR="0001484C">
        <w:t xml:space="preserve"> outlining the tasks </w:t>
      </w:r>
      <w:r>
        <w:t xml:space="preserve">that </w:t>
      </w:r>
      <w:r w:rsidR="0001484C">
        <w:t xml:space="preserve">needed to be completed </w:t>
      </w:r>
      <w:r>
        <w:t>to achieve the project goal</w:t>
      </w:r>
      <w:sdt>
        <w:sdtPr>
          <w:id w:val="-925952330"/>
          <w:citation/>
        </w:sdtPr>
        <w:sdtEndPr/>
        <w:sdtContent>
          <w:r w:rsidR="00567BE2">
            <w:fldChar w:fldCharType="begin"/>
          </w:r>
          <w:r w:rsidR="00567BE2">
            <w:rPr>
              <w:lang w:val="en-US"/>
            </w:rPr>
            <w:instrText xml:space="preserve"> CITATION Cha15 \l 1033 </w:instrText>
          </w:r>
          <w:r w:rsidR="00567BE2">
            <w:fldChar w:fldCharType="separate"/>
          </w:r>
          <w:r w:rsidR="00B94818">
            <w:rPr>
              <w:noProof/>
              <w:lang w:val="en-US"/>
            </w:rPr>
            <w:t xml:space="preserve"> </w:t>
          </w:r>
          <w:r w:rsidR="00B94818" w:rsidRPr="00B94818">
            <w:rPr>
              <w:noProof/>
              <w:lang w:val="en-US"/>
            </w:rPr>
            <w:t>(Chan, Jn Baptiste, &amp; Vanos, 2015)</w:t>
          </w:r>
          <w:r w:rsidR="00567BE2">
            <w:fldChar w:fldCharType="end"/>
          </w:r>
        </w:sdtContent>
      </w:sdt>
      <w:r w:rsidR="0001484C">
        <w:t>.</w:t>
      </w:r>
      <w:r w:rsidR="00D2092A">
        <w:t xml:space="preserve"> </w:t>
      </w:r>
      <w:r w:rsidR="004838F0">
        <w:t xml:space="preserve"> </w:t>
      </w:r>
      <w:r w:rsidR="00990B4A" w:rsidRPr="00E6507A">
        <w:fldChar w:fldCharType="begin"/>
      </w:r>
      <w:r w:rsidR="00990B4A" w:rsidRPr="00E6507A">
        <w:instrText xml:space="preserve"> REF _Ref445731016 \h </w:instrText>
      </w:r>
      <w:r w:rsidR="00DD6298" w:rsidRPr="00E6507A">
        <w:instrText xml:space="preserve"> \* MERGEFORMAT </w:instrText>
      </w:r>
      <w:r w:rsidR="00990B4A" w:rsidRPr="00E6507A">
        <w:fldChar w:fldCharType="separate"/>
      </w:r>
      <w:r w:rsidR="00B94818" w:rsidRPr="00AA4637">
        <w:t xml:space="preserve">Table </w:t>
      </w:r>
      <w:r w:rsidR="00B94818">
        <w:t>2</w:t>
      </w:r>
      <w:r w:rsidR="00990B4A" w:rsidRPr="00E6507A">
        <w:fldChar w:fldCharType="end"/>
      </w:r>
      <w:r w:rsidR="00990B4A" w:rsidRPr="00E6507A">
        <w:t xml:space="preserve"> </w:t>
      </w:r>
      <w:r w:rsidR="00D2092A" w:rsidRPr="00E6507A">
        <w:t xml:space="preserve">below </w:t>
      </w:r>
      <w:r w:rsidR="00E6507A" w:rsidRPr="00E6507A">
        <w:t xml:space="preserve">presents </w:t>
      </w:r>
      <w:r w:rsidR="00D2092A" w:rsidRPr="00E6507A">
        <w:t>the</w:t>
      </w:r>
      <w:r w:rsidR="00DD6298" w:rsidRPr="00E6507A">
        <w:t xml:space="preserve"> list of all the major tasks,</w:t>
      </w:r>
      <w:r w:rsidR="00D2092A" w:rsidRPr="00E6507A">
        <w:t xml:space="preserve"> the </w:t>
      </w:r>
      <w:r w:rsidR="00E6507A" w:rsidRPr="00E6507A">
        <w:t xml:space="preserve">revised </w:t>
      </w:r>
      <w:r w:rsidR="0001484C" w:rsidRPr="00E6507A">
        <w:t xml:space="preserve">completion date </w:t>
      </w:r>
      <w:r w:rsidR="00D2092A" w:rsidRPr="00E6507A">
        <w:t xml:space="preserve">and </w:t>
      </w:r>
      <w:r w:rsidR="00E6507A" w:rsidRPr="00E6507A">
        <w:t xml:space="preserve">the status of </w:t>
      </w:r>
      <w:r>
        <w:t>each task’s</w:t>
      </w:r>
      <w:r w:rsidRPr="00E6507A">
        <w:t xml:space="preserve"> </w:t>
      </w:r>
      <w:r w:rsidR="00E6507A" w:rsidRPr="00E6507A">
        <w:t>completion</w:t>
      </w:r>
      <w:r w:rsidR="00D2092A" w:rsidRPr="00E6507A">
        <w:t>.</w:t>
      </w:r>
      <w:r w:rsidR="00525CAA">
        <w:t xml:space="preserve">  As o</w:t>
      </w:r>
      <w:r w:rsidR="00220B3F">
        <w:t>f May 27</w:t>
      </w:r>
      <w:r w:rsidR="00DD6298">
        <w:t xml:space="preserve">, 2016, the project </w:t>
      </w:r>
      <w:r w:rsidR="00220B3F">
        <w:t>was</w:t>
      </w:r>
      <w:r w:rsidR="00525CAA">
        <w:t xml:space="preserve"> </w:t>
      </w:r>
      <w:r w:rsidR="00220B3F">
        <w:t>100</w:t>
      </w:r>
      <w:r w:rsidR="00525CAA">
        <w:t xml:space="preserve">% complete.  </w:t>
      </w:r>
      <w:r w:rsidR="00220B3F">
        <w:t xml:space="preserve">After the completion and submission of the report, a presentation of the project </w:t>
      </w:r>
      <w:r>
        <w:t xml:space="preserve">will be </w:t>
      </w:r>
      <w:r w:rsidR="00F76930">
        <w:t xml:space="preserve">given </w:t>
      </w:r>
      <w:r w:rsidR="00220B3F">
        <w:t xml:space="preserve">once at </w:t>
      </w:r>
      <w:r w:rsidR="00695D4C">
        <w:t xml:space="preserve">Council Chambers at the City Hall of Lincoln and again at the Glendale Campus of Niagara College.   </w:t>
      </w:r>
    </w:p>
    <w:p w14:paraId="7AF8CAD9" w14:textId="41178890" w:rsidR="00990B4A" w:rsidRPr="00AA4637" w:rsidRDefault="00990B4A" w:rsidP="00C8598E">
      <w:pPr>
        <w:pStyle w:val="GPR-Caption"/>
        <w:jc w:val="left"/>
      </w:pPr>
      <w:bookmarkStart w:id="140" w:name="_Ref445731016"/>
      <w:bookmarkStart w:id="141" w:name="_Toc446616382"/>
      <w:bookmarkStart w:id="142" w:name="_Toc451882342"/>
      <w:r w:rsidRPr="00AA4637">
        <w:t xml:space="preserve">Table </w:t>
      </w:r>
      <w:r w:rsidRPr="00AA4637">
        <w:fldChar w:fldCharType="begin"/>
      </w:r>
      <w:r w:rsidRPr="00AA4637">
        <w:instrText xml:space="preserve"> SEQ Table \* ARABIC </w:instrText>
      </w:r>
      <w:r w:rsidRPr="00AA4637">
        <w:fldChar w:fldCharType="separate"/>
      </w:r>
      <w:r w:rsidR="00B94818">
        <w:rPr>
          <w:noProof/>
        </w:rPr>
        <w:t>2</w:t>
      </w:r>
      <w:r w:rsidRPr="00AA4637">
        <w:fldChar w:fldCharType="end"/>
      </w:r>
      <w:bookmarkEnd w:id="140"/>
      <w:r w:rsidRPr="00AA4637">
        <w:t xml:space="preserve"> - Schedule of Major Milestones</w:t>
      </w:r>
      <w:bookmarkEnd w:id="141"/>
      <w:bookmarkEnd w:id="142"/>
    </w:p>
    <w:tbl>
      <w:tblPr>
        <w:tblW w:w="9356" w:type="dxa"/>
        <w:tblInd w:w="-10" w:type="dxa"/>
        <w:tblLook w:val="04A0" w:firstRow="1" w:lastRow="0" w:firstColumn="1" w:lastColumn="0" w:noHBand="0" w:noVBand="1"/>
      </w:tblPr>
      <w:tblGrid>
        <w:gridCol w:w="4940"/>
        <w:gridCol w:w="1723"/>
        <w:gridCol w:w="1417"/>
        <w:gridCol w:w="1276"/>
      </w:tblGrid>
      <w:tr w:rsidR="00990B4A" w:rsidRPr="00990B4A" w14:paraId="7455BD3B" w14:textId="77777777" w:rsidTr="0001484C">
        <w:trPr>
          <w:trHeight w:val="315"/>
        </w:trPr>
        <w:tc>
          <w:tcPr>
            <w:tcW w:w="4940" w:type="dxa"/>
            <w:tcBorders>
              <w:top w:val="single" w:sz="8" w:space="0" w:color="595959"/>
              <w:left w:val="single" w:sz="8" w:space="0" w:color="595959"/>
              <w:bottom w:val="single" w:sz="8" w:space="0" w:color="595959"/>
              <w:right w:val="single" w:sz="8" w:space="0" w:color="595959"/>
            </w:tcBorders>
            <w:shd w:val="clear" w:color="auto" w:fill="003300"/>
            <w:noWrap/>
            <w:hideMark/>
          </w:tcPr>
          <w:p w14:paraId="281E5F79" w14:textId="77777777" w:rsidR="00990B4A" w:rsidRPr="00990B4A" w:rsidRDefault="00990B4A" w:rsidP="00990B4A">
            <w:pPr>
              <w:spacing w:after="0" w:line="240" w:lineRule="auto"/>
              <w:rPr>
                <w:rFonts w:ascii="Calibri" w:eastAsia="Times New Roman" w:hAnsi="Calibri" w:cs="Times New Roman"/>
                <w:b/>
                <w:bCs/>
                <w:color w:val="F2F2F2" w:themeColor="background1" w:themeShade="F2"/>
                <w:lang w:val="en-US"/>
              </w:rPr>
            </w:pPr>
            <w:r w:rsidRPr="00990B4A">
              <w:rPr>
                <w:rFonts w:ascii="Calibri" w:eastAsia="Times New Roman" w:hAnsi="Calibri" w:cs="Times New Roman"/>
                <w:b/>
                <w:bCs/>
                <w:color w:val="F2F2F2" w:themeColor="background1" w:themeShade="F2"/>
                <w:lang w:val="en-US"/>
              </w:rPr>
              <w:t>Milestone</w:t>
            </w:r>
          </w:p>
        </w:tc>
        <w:tc>
          <w:tcPr>
            <w:tcW w:w="1723" w:type="dxa"/>
            <w:tcBorders>
              <w:top w:val="single" w:sz="8" w:space="0" w:color="595959"/>
              <w:left w:val="nil"/>
              <w:bottom w:val="single" w:sz="8" w:space="0" w:color="595959"/>
              <w:right w:val="single" w:sz="8" w:space="0" w:color="595959"/>
            </w:tcBorders>
            <w:shd w:val="clear" w:color="auto" w:fill="003300"/>
            <w:noWrap/>
            <w:hideMark/>
          </w:tcPr>
          <w:p w14:paraId="30416FE3" w14:textId="77777777" w:rsidR="00990B4A" w:rsidRPr="00990B4A" w:rsidRDefault="00990B4A" w:rsidP="00990B4A">
            <w:pPr>
              <w:spacing w:after="0" w:line="240" w:lineRule="auto"/>
              <w:rPr>
                <w:rFonts w:ascii="Calibri" w:eastAsia="Times New Roman" w:hAnsi="Calibri" w:cs="Times New Roman"/>
                <w:b/>
                <w:bCs/>
                <w:color w:val="F2F2F2" w:themeColor="background1" w:themeShade="F2"/>
                <w:lang w:val="en-US"/>
              </w:rPr>
            </w:pPr>
            <w:r w:rsidRPr="00990B4A">
              <w:rPr>
                <w:rFonts w:ascii="Calibri" w:eastAsia="Times New Roman" w:hAnsi="Calibri" w:cs="Times New Roman"/>
                <w:b/>
                <w:bCs/>
                <w:color w:val="F2F2F2" w:themeColor="background1" w:themeShade="F2"/>
                <w:lang w:val="en-US"/>
              </w:rPr>
              <w:t>Original Target End Date</w:t>
            </w:r>
          </w:p>
        </w:tc>
        <w:tc>
          <w:tcPr>
            <w:tcW w:w="1417" w:type="dxa"/>
            <w:tcBorders>
              <w:top w:val="single" w:sz="8" w:space="0" w:color="595959"/>
              <w:left w:val="nil"/>
              <w:bottom w:val="single" w:sz="8" w:space="0" w:color="595959"/>
              <w:right w:val="single" w:sz="8" w:space="0" w:color="595959"/>
            </w:tcBorders>
            <w:shd w:val="clear" w:color="auto" w:fill="003300"/>
            <w:noWrap/>
            <w:hideMark/>
          </w:tcPr>
          <w:p w14:paraId="596E2384" w14:textId="77777777" w:rsidR="00990B4A" w:rsidRPr="00990B4A" w:rsidRDefault="00990B4A" w:rsidP="00990B4A">
            <w:pPr>
              <w:spacing w:after="0" w:line="240" w:lineRule="auto"/>
              <w:rPr>
                <w:rFonts w:ascii="Calibri" w:eastAsia="Times New Roman" w:hAnsi="Calibri" w:cs="Times New Roman"/>
                <w:b/>
                <w:bCs/>
                <w:color w:val="F2F2F2" w:themeColor="background1" w:themeShade="F2"/>
                <w:lang w:val="en-US"/>
              </w:rPr>
            </w:pPr>
            <w:r w:rsidRPr="00990B4A">
              <w:rPr>
                <w:rFonts w:ascii="Calibri" w:eastAsia="Times New Roman" w:hAnsi="Calibri" w:cs="Times New Roman"/>
                <w:b/>
                <w:bCs/>
                <w:color w:val="F2F2F2" w:themeColor="background1" w:themeShade="F2"/>
                <w:lang w:val="en-US"/>
              </w:rPr>
              <w:t>Revised Date</w:t>
            </w:r>
          </w:p>
        </w:tc>
        <w:tc>
          <w:tcPr>
            <w:tcW w:w="1276" w:type="dxa"/>
            <w:tcBorders>
              <w:top w:val="single" w:sz="8" w:space="0" w:color="595959"/>
              <w:left w:val="nil"/>
              <w:bottom w:val="single" w:sz="8" w:space="0" w:color="595959"/>
              <w:right w:val="single" w:sz="8" w:space="0" w:color="595959"/>
            </w:tcBorders>
            <w:shd w:val="clear" w:color="auto" w:fill="003300"/>
            <w:noWrap/>
            <w:hideMark/>
          </w:tcPr>
          <w:p w14:paraId="715566CD" w14:textId="77777777" w:rsidR="00990B4A" w:rsidRPr="00990B4A" w:rsidRDefault="00990B4A" w:rsidP="00990B4A">
            <w:pPr>
              <w:spacing w:after="0" w:line="240" w:lineRule="auto"/>
              <w:rPr>
                <w:rFonts w:ascii="Calibri" w:eastAsia="Times New Roman" w:hAnsi="Calibri" w:cs="Times New Roman"/>
                <w:b/>
                <w:bCs/>
                <w:color w:val="F2F2F2" w:themeColor="background1" w:themeShade="F2"/>
                <w:lang w:val="en-US"/>
              </w:rPr>
            </w:pPr>
            <w:r w:rsidRPr="00990B4A">
              <w:rPr>
                <w:rFonts w:ascii="Calibri" w:eastAsia="Times New Roman" w:hAnsi="Calibri" w:cs="Times New Roman"/>
                <w:b/>
                <w:bCs/>
                <w:color w:val="F2F2F2" w:themeColor="background1" w:themeShade="F2"/>
                <w:lang w:val="en-US"/>
              </w:rPr>
              <w:t>Completed</w:t>
            </w:r>
          </w:p>
        </w:tc>
      </w:tr>
      <w:tr w:rsidR="00990B4A" w:rsidRPr="00990B4A" w14:paraId="6CDA2886" w14:textId="77777777" w:rsidTr="0001484C">
        <w:trPr>
          <w:trHeight w:val="315"/>
        </w:trPr>
        <w:tc>
          <w:tcPr>
            <w:tcW w:w="4940" w:type="dxa"/>
            <w:tcBorders>
              <w:top w:val="nil"/>
              <w:left w:val="single" w:sz="8" w:space="0" w:color="595959"/>
              <w:bottom w:val="single" w:sz="8" w:space="0" w:color="595959"/>
              <w:right w:val="single" w:sz="8" w:space="0" w:color="595959"/>
            </w:tcBorders>
            <w:shd w:val="clear" w:color="auto" w:fill="D6E3BC" w:themeFill="accent3" w:themeFillTint="66"/>
            <w:noWrap/>
            <w:vAlign w:val="bottom"/>
            <w:hideMark/>
          </w:tcPr>
          <w:p w14:paraId="18497CE4" w14:textId="77777777" w:rsidR="00990B4A" w:rsidRPr="00990B4A" w:rsidRDefault="00990B4A" w:rsidP="00990B4A">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 xml:space="preserve">Meet with client </w:t>
            </w:r>
          </w:p>
        </w:tc>
        <w:tc>
          <w:tcPr>
            <w:tcW w:w="1723" w:type="dxa"/>
            <w:tcBorders>
              <w:top w:val="nil"/>
              <w:left w:val="nil"/>
              <w:bottom w:val="single" w:sz="8" w:space="0" w:color="595959"/>
              <w:right w:val="single" w:sz="8" w:space="0" w:color="595959"/>
            </w:tcBorders>
            <w:shd w:val="clear" w:color="auto" w:fill="D6E3BC" w:themeFill="accent3" w:themeFillTint="66"/>
            <w:noWrap/>
            <w:vAlign w:val="bottom"/>
            <w:hideMark/>
          </w:tcPr>
          <w:p w14:paraId="5649056D"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22-Oct-15</w:t>
            </w:r>
          </w:p>
        </w:tc>
        <w:tc>
          <w:tcPr>
            <w:tcW w:w="1417" w:type="dxa"/>
            <w:tcBorders>
              <w:top w:val="nil"/>
              <w:left w:val="nil"/>
              <w:bottom w:val="single" w:sz="8" w:space="0" w:color="595959"/>
              <w:right w:val="single" w:sz="8" w:space="0" w:color="595959"/>
            </w:tcBorders>
            <w:shd w:val="clear" w:color="auto" w:fill="D6E3BC" w:themeFill="accent3" w:themeFillTint="66"/>
            <w:noWrap/>
            <w:vAlign w:val="bottom"/>
            <w:hideMark/>
          </w:tcPr>
          <w:p w14:paraId="4A621531"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 </w:t>
            </w:r>
          </w:p>
        </w:tc>
        <w:tc>
          <w:tcPr>
            <w:tcW w:w="1276" w:type="dxa"/>
            <w:tcBorders>
              <w:top w:val="nil"/>
              <w:left w:val="nil"/>
              <w:bottom w:val="single" w:sz="8" w:space="0" w:color="595959"/>
              <w:right w:val="single" w:sz="8" w:space="0" w:color="595959"/>
            </w:tcBorders>
            <w:shd w:val="clear" w:color="auto" w:fill="D6E3BC" w:themeFill="accent3" w:themeFillTint="66"/>
            <w:noWrap/>
            <w:vAlign w:val="center"/>
            <w:hideMark/>
          </w:tcPr>
          <w:p w14:paraId="2FD3D68A" w14:textId="4F2E954B" w:rsidR="00990B4A" w:rsidRPr="00990B4A" w:rsidRDefault="00990B4A" w:rsidP="00990B4A">
            <w:pPr>
              <w:spacing w:after="0" w:line="240" w:lineRule="auto"/>
              <w:ind w:firstLineChars="200" w:firstLine="400"/>
              <w:rPr>
                <w:rFonts w:ascii="Wingdings" w:eastAsia="Times New Roman" w:hAnsi="Wingdings" w:cs="Times New Roman"/>
                <w:color w:val="000000"/>
                <w:sz w:val="20"/>
                <w:szCs w:val="20"/>
                <w:lang w:val="en-US"/>
              </w:rPr>
            </w:pPr>
            <w:r w:rsidRPr="00990B4A">
              <w:rPr>
                <w:rFonts w:ascii="Wingdings" w:eastAsia="Times New Roman" w:hAnsi="Wingdings" w:cs="Times New Roman"/>
                <w:color w:val="000000"/>
                <w:sz w:val="20"/>
                <w:szCs w:val="20"/>
                <w:lang w:val="en-US"/>
              </w:rPr>
              <w:t></w:t>
            </w:r>
          </w:p>
        </w:tc>
      </w:tr>
      <w:tr w:rsidR="00990B4A" w:rsidRPr="00990B4A" w14:paraId="155F3280" w14:textId="77777777" w:rsidTr="0001484C">
        <w:trPr>
          <w:trHeight w:val="315"/>
        </w:trPr>
        <w:tc>
          <w:tcPr>
            <w:tcW w:w="4940" w:type="dxa"/>
            <w:tcBorders>
              <w:top w:val="nil"/>
              <w:left w:val="single" w:sz="8" w:space="0" w:color="595959"/>
              <w:bottom w:val="single" w:sz="8" w:space="0" w:color="595959"/>
              <w:right w:val="single" w:sz="8" w:space="0" w:color="595959"/>
            </w:tcBorders>
            <w:shd w:val="clear" w:color="000000" w:fill="FFFFFF"/>
            <w:noWrap/>
            <w:vAlign w:val="bottom"/>
            <w:hideMark/>
          </w:tcPr>
          <w:p w14:paraId="085185F5" w14:textId="77777777" w:rsidR="00990B4A" w:rsidRPr="00990B4A" w:rsidRDefault="00990B4A" w:rsidP="00990B4A">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 xml:space="preserve">Establish project scope, objectives and benefits </w:t>
            </w:r>
          </w:p>
        </w:tc>
        <w:tc>
          <w:tcPr>
            <w:tcW w:w="1723" w:type="dxa"/>
            <w:tcBorders>
              <w:top w:val="nil"/>
              <w:left w:val="nil"/>
              <w:bottom w:val="single" w:sz="8" w:space="0" w:color="595959"/>
              <w:right w:val="single" w:sz="8" w:space="0" w:color="595959"/>
            </w:tcBorders>
            <w:shd w:val="clear" w:color="000000" w:fill="FFFFFF"/>
            <w:noWrap/>
            <w:vAlign w:val="bottom"/>
            <w:hideMark/>
          </w:tcPr>
          <w:p w14:paraId="3A8CC36C"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22-Oct-15</w:t>
            </w:r>
          </w:p>
        </w:tc>
        <w:tc>
          <w:tcPr>
            <w:tcW w:w="1417" w:type="dxa"/>
            <w:tcBorders>
              <w:top w:val="nil"/>
              <w:left w:val="nil"/>
              <w:bottom w:val="single" w:sz="8" w:space="0" w:color="595959"/>
              <w:right w:val="single" w:sz="8" w:space="0" w:color="595959"/>
            </w:tcBorders>
            <w:shd w:val="clear" w:color="000000" w:fill="FFFFFF"/>
            <w:noWrap/>
            <w:vAlign w:val="bottom"/>
            <w:hideMark/>
          </w:tcPr>
          <w:p w14:paraId="4531E1A6"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 </w:t>
            </w:r>
          </w:p>
        </w:tc>
        <w:tc>
          <w:tcPr>
            <w:tcW w:w="1276" w:type="dxa"/>
            <w:tcBorders>
              <w:top w:val="nil"/>
              <w:left w:val="nil"/>
              <w:bottom w:val="single" w:sz="8" w:space="0" w:color="595959"/>
              <w:right w:val="single" w:sz="8" w:space="0" w:color="595959"/>
            </w:tcBorders>
            <w:shd w:val="clear" w:color="000000" w:fill="FFFFFF"/>
            <w:noWrap/>
            <w:vAlign w:val="center"/>
            <w:hideMark/>
          </w:tcPr>
          <w:p w14:paraId="25AA67DC" w14:textId="492241AD" w:rsidR="00990B4A" w:rsidRPr="00990B4A" w:rsidRDefault="00990B4A" w:rsidP="00990B4A">
            <w:pPr>
              <w:spacing w:after="0" w:line="240" w:lineRule="auto"/>
              <w:ind w:firstLineChars="200" w:firstLine="400"/>
              <w:rPr>
                <w:rFonts w:ascii="Wingdings" w:eastAsia="Times New Roman" w:hAnsi="Wingdings" w:cs="Times New Roman"/>
                <w:color w:val="000000"/>
                <w:sz w:val="20"/>
                <w:szCs w:val="20"/>
                <w:lang w:val="en-US"/>
              </w:rPr>
            </w:pPr>
            <w:r w:rsidRPr="00990B4A">
              <w:rPr>
                <w:rFonts w:ascii="Wingdings" w:eastAsia="Times New Roman" w:hAnsi="Wingdings" w:cs="Times New Roman"/>
                <w:color w:val="000000"/>
                <w:sz w:val="20"/>
                <w:szCs w:val="20"/>
                <w:lang w:val="en-US"/>
              </w:rPr>
              <w:t></w:t>
            </w:r>
          </w:p>
        </w:tc>
      </w:tr>
      <w:tr w:rsidR="00990B4A" w:rsidRPr="00990B4A" w14:paraId="2A1DCA92" w14:textId="77777777" w:rsidTr="0001484C">
        <w:trPr>
          <w:trHeight w:val="315"/>
        </w:trPr>
        <w:tc>
          <w:tcPr>
            <w:tcW w:w="4940" w:type="dxa"/>
            <w:tcBorders>
              <w:top w:val="nil"/>
              <w:left w:val="single" w:sz="8" w:space="0" w:color="595959"/>
              <w:bottom w:val="single" w:sz="8" w:space="0" w:color="595959"/>
              <w:right w:val="single" w:sz="8" w:space="0" w:color="595959"/>
            </w:tcBorders>
            <w:shd w:val="clear" w:color="auto" w:fill="D6E3BC" w:themeFill="accent3" w:themeFillTint="66"/>
            <w:noWrap/>
            <w:vAlign w:val="bottom"/>
            <w:hideMark/>
          </w:tcPr>
          <w:p w14:paraId="0021083C" w14:textId="77777777" w:rsidR="00990B4A" w:rsidRPr="00990B4A" w:rsidRDefault="00990B4A" w:rsidP="00990B4A">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Develop Project Overview Statement</w:t>
            </w:r>
          </w:p>
        </w:tc>
        <w:tc>
          <w:tcPr>
            <w:tcW w:w="1723" w:type="dxa"/>
            <w:tcBorders>
              <w:top w:val="nil"/>
              <w:left w:val="nil"/>
              <w:bottom w:val="single" w:sz="8" w:space="0" w:color="595959"/>
              <w:right w:val="single" w:sz="8" w:space="0" w:color="595959"/>
            </w:tcBorders>
            <w:shd w:val="clear" w:color="auto" w:fill="D6E3BC" w:themeFill="accent3" w:themeFillTint="66"/>
            <w:noWrap/>
            <w:vAlign w:val="bottom"/>
            <w:hideMark/>
          </w:tcPr>
          <w:p w14:paraId="0E458DF6"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22-Oct-15</w:t>
            </w:r>
          </w:p>
        </w:tc>
        <w:tc>
          <w:tcPr>
            <w:tcW w:w="1417" w:type="dxa"/>
            <w:tcBorders>
              <w:top w:val="nil"/>
              <w:left w:val="nil"/>
              <w:bottom w:val="single" w:sz="8" w:space="0" w:color="595959"/>
              <w:right w:val="single" w:sz="8" w:space="0" w:color="595959"/>
            </w:tcBorders>
            <w:shd w:val="clear" w:color="auto" w:fill="D6E3BC" w:themeFill="accent3" w:themeFillTint="66"/>
            <w:noWrap/>
            <w:vAlign w:val="bottom"/>
            <w:hideMark/>
          </w:tcPr>
          <w:p w14:paraId="1D63D7A2"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11-Jan-16</w:t>
            </w:r>
          </w:p>
        </w:tc>
        <w:tc>
          <w:tcPr>
            <w:tcW w:w="1276" w:type="dxa"/>
            <w:tcBorders>
              <w:top w:val="nil"/>
              <w:left w:val="nil"/>
              <w:bottom w:val="single" w:sz="8" w:space="0" w:color="595959"/>
              <w:right w:val="single" w:sz="8" w:space="0" w:color="595959"/>
            </w:tcBorders>
            <w:shd w:val="clear" w:color="auto" w:fill="D6E3BC" w:themeFill="accent3" w:themeFillTint="66"/>
            <w:noWrap/>
            <w:vAlign w:val="center"/>
            <w:hideMark/>
          </w:tcPr>
          <w:p w14:paraId="1A542BB7" w14:textId="423E651C" w:rsidR="00990B4A" w:rsidRPr="00990B4A" w:rsidRDefault="00990B4A" w:rsidP="00990B4A">
            <w:pPr>
              <w:spacing w:after="0" w:line="240" w:lineRule="auto"/>
              <w:ind w:firstLineChars="200" w:firstLine="400"/>
              <w:rPr>
                <w:rFonts w:ascii="Wingdings" w:eastAsia="Times New Roman" w:hAnsi="Wingdings" w:cs="Times New Roman"/>
                <w:color w:val="000000"/>
                <w:sz w:val="20"/>
                <w:szCs w:val="20"/>
                <w:lang w:val="en-US"/>
              </w:rPr>
            </w:pPr>
            <w:r w:rsidRPr="00990B4A">
              <w:rPr>
                <w:rFonts w:ascii="Wingdings" w:eastAsia="Times New Roman" w:hAnsi="Wingdings" w:cs="Times New Roman"/>
                <w:color w:val="000000"/>
                <w:sz w:val="20"/>
                <w:szCs w:val="20"/>
                <w:lang w:val="en-US"/>
              </w:rPr>
              <w:t></w:t>
            </w:r>
          </w:p>
        </w:tc>
      </w:tr>
      <w:tr w:rsidR="00990B4A" w:rsidRPr="00990B4A" w14:paraId="08922C53" w14:textId="77777777" w:rsidTr="0001484C">
        <w:trPr>
          <w:trHeight w:val="315"/>
        </w:trPr>
        <w:tc>
          <w:tcPr>
            <w:tcW w:w="4940" w:type="dxa"/>
            <w:tcBorders>
              <w:top w:val="nil"/>
              <w:left w:val="single" w:sz="8" w:space="0" w:color="595959"/>
              <w:bottom w:val="single" w:sz="8" w:space="0" w:color="595959"/>
              <w:right w:val="single" w:sz="8" w:space="0" w:color="595959"/>
            </w:tcBorders>
            <w:shd w:val="clear" w:color="000000" w:fill="FFFFFF"/>
            <w:noWrap/>
            <w:vAlign w:val="bottom"/>
            <w:hideMark/>
          </w:tcPr>
          <w:p w14:paraId="53F11AA1" w14:textId="77777777" w:rsidR="00990B4A" w:rsidRPr="00990B4A" w:rsidRDefault="00990B4A" w:rsidP="00990B4A">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 xml:space="preserve">Present Project Proposal </w:t>
            </w:r>
          </w:p>
        </w:tc>
        <w:tc>
          <w:tcPr>
            <w:tcW w:w="1723" w:type="dxa"/>
            <w:tcBorders>
              <w:top w:val="nil"/>
              <w:left w:val="nil"/>
              <w:bottom w:val="single" w:sz="8" w:space="0" w:color="595959"/>
              <w:right w:val="single" w:sz="8" w:space="0" w:color="595959"/>
            </w:tcBorders>
            <w:shd w:val="clear" w:color="000000" w:fill="FFFFFF"/>
            <w:noWrap/>
            <w:vAlign w:val="bottom"/>
            <w:hideMark/>
          </w:tcPr>
          <w:p w14:paraId="6397794A"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7-Dec-15</w:t>
            </w:r>
          </w:p>
        </w:tc>
        <w:tc>
          <w:tcPr>
            <w:tcW w:w="1417" w:type="dxa"/>
            <w:tcBorders>
              <w:top w:val="nil"/>
              <w:left w:val="nil"/>
              <w:bottom w:val="single" w:sz="8" w:space="0" w:color="595959"/>
              <w:right w:val="single" w:sz="8" w:space="0" w:color="595959"/>
            </w:tcBorders>
            <w:shd w:val="clear" w:color="000000" w:fill="FFFFFF"/>
            <w:noWrap/>
            <w:vAlign w:val="bottom"/>
            <w:hideMark/>
          </w:tcPr>
          <w:p w14:paraId="4514EDD0"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 </w:t>
            </w:r>
          </w:p>
        </w:tc>
        <w:tc>
          <w:tcPr>
            <w:tcW w:w="1276" w:type="dxa"/>
            <w:tcBorders>
              <w:top w:val="nil"/>
              <w:left w:val="nil"/>
              <w:bottom w:val="single" w:sz="8" w:space="0" w:color="595959"/>
              <w:right w:val="single" w:sz="8" w:space="0" w:color="595959"/>
            </w:tcBorders>
            <w:shd w:val="clear" w:color="000000" w:fill="FFFFFF"/>
            <w:noWrap/>
            <w:vAlign w:val="center"/>
            <w:hideMark/>
          </w:tcPr>
          <w:p w14:paraId="4EF42DE9" w14:textId="6EB9C626" w:rsidR="00990B4A" w:rsidRPr="00990B4A" w:rsidRDefault="00990B4A" w:rsidP="00990B4A">
            <w:pPr>
              <w:spacing w:after="0" w:line="240" w:lineRule="auto"/>
              <w:ind w:firstLineChars="200" w:firstLine="400"/>
              <w:rPr>
                <w:rFonts w:ascii="Wingdings" w:eastAsia="Times New Roman" w:hAnsi="Wingdings" w:cs="Times New Roman"/>
                <w:color w:val="000000"/>
                <w:sz w:val="20"/>
                <w:szCs w:val="20"/>
                <w:lang w:val="en-US"/>
              </w:rPr>
            </w:pPr>
            <w:r w:rsidRPr="00990B4A">
              <w:rPr>
                <w:rFonts w:ascii="Wingdings" w:eastAsia="Times New Roman" w:hAnsi="Wingdings" w:cs="Times New Roman"/>
                <w:color w:val="000000"/>
                <w:sz w:val="20"/>
                <w:szCs w:val="20"/>
                <w:lang w:val="en-US"/>
              </w:rPr>
              <w:t></w:t>
            </w:r>
          </w:p>
        </w:tc>
      </w:tr>
      <w:tr w:rsidR="00990B4A" w:rsidRPr="00990B4A" w14:paraId="1FA81047" w14:textId="77777777" w:rsidTr="0001484C">
        <w:trPr>
          <w:trHeight w:val="315"/>
        </w:trPr>
        <w:tc>
          <w:tcPr>
            <w:tcW w:w="4940" w:type="dxa"/>
            <w:tcBorders>
              <w:top w:val="nil"/>
              <w:left w:val="single" w:sz="8" w:space="0" w:color="595959"/>
              <w:bottom w:val="single" w:sz="8" w:space="0" w:color="595959"/>
              <w:right w:val="single" w:sz="8" w:space="0" w:color="595959"/>
            </w:tcBorders>
            <w:shd w:val="clear" w:color="auto" w:fill="D6E3BC" w:themeFill="accent3" w:themeFillTint="66"/>
            <w:noWrap/>
            <w:vAlign w:val="bottom"/>
            <w:hideMark/>
          </w:tcPr>
          <w:p w14:paraId="6ABB161C" w14:textId="77777777" w:rsidR="00990B4A" w:rsidRPr="00990B4A" w:rsidRDefault="00990B4A" w:rsidP="00990B4A">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Develop Project Proposal Report</w:t>
            </w:r>
          </w:p>
        </w:tc>
        <w:tc>
          <w:tcPr>
            <w:tcW w:w="1723" w:type="dxa"/>
            <w:tcBorders>
              <w:top w:val="nil"/>
              <w:left w:val="nil"/>
              <w:bottom w:val="single" w:sz="8" w:space="0" w:color="595959"/>
              <w:right w:val="single" w:sz="8" w:space="0" w:color="595959"/>
            </w:tcBorders>
            <w:shd w:val="clear" w:color="auto" w:fill="D6E3BC" w:themeFill="accent3" w:themeFillTint="66"/>
            <w:noWrap/>
            <w:vAlign w:val="bottom"/>
            <w:hideMark/>
          </w:tcPr>
          <w:p w14:paraId="264C2596"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11-Dec-15</w:t>
            </w:r>
          </w:p>
        </w:tc>
        <w:tc>
          <w:tcPr>
            <w:tcW w:w="1417" w:type="dxa"/>
            <w:tcBorders>
              <w:top w:val="nil"/>
              <w:left w:val="nil"/>
              <w:bottom w:val="single" w:sz="8" w:space="0" w:color="595959"/>
              <w:right w:val="single" w:sz="8" w:space="0" w:color="595959"/>
            </w:tcBorders>
            <w:shd w:val="clear" w:color="auto" w:fill="D6E3BC" w:themeFill="accent3" w:themeFillTint="66"/>
            <w:noWrap/>
            <w:vAlign w:val="bottom"/>
            <w:hideMark/>
          </w:tcPr>
          <w:p w14:paraId="524AB72B"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18-Jan-16</w:t>
            </w:r>
          </w:p>
        </w:tc>
        <w:tc>
          <w:tcPr>
            <w:tcW w:w="1276" w:type="dxa"/>
            <w:tcBorders>
              <w:top w:val="nil"/>
              <w:left w:val="nil"/>
              <w:bottom w:val="single" w:sz="8" w:space="0" w:color="595959"/>
              <w:right w:val="single" w:sz="8" w:space="0" w:color="595959"/>
            </w:tcBorders>
            <w:shd w:val="clear" w:color="auto" w:fill="D6E3BC" w:themeFill="accent3" w:themeFillTint="66"/>
            <w:noWrap/>
            <w:vAlign w:val="center"/>
            <w:hideMark/>
          </w:tcPr>
          <w:p w14:paraId="1761D7FF" w14:textId="67F39DFB" w:rsidR="00990B4A" w:rsidRPr="00990B4A" w:rsidRDefault="00990B4A" w:rsidP="00990B4A">
            <w:pPr>
              <w:spacing w:after="0" w:line="240" w:lineRule="auto"/>
              <w:ind w:firstLineChars="200" w:firstLine="400"/>
              <w:rPr>
                <w:rFonts w:ascii="Wingdings" w:eastAsia="Times New Roman" w:hAnsi="Wingdings" w:cs="Times New Roman"/>
                <w:color w:val="000000"/>
                <w:sz w:val="20"/>
                <w:szCs w:val="20"/>
                <w:lang w:val="en-US"/>
              </w:rPr>
            </w:pPr>
            <w:r w:rsidRPr="00990B4A">
              <w:rPr>
                <w:rFonts w:ascii="Wingdings" w:eastAsia="Times New Roman" w:hAnsi="Wingdings" w:cs="Times New Roman"/>
                <w:color w:val="000000"/>
                <w:sz w:val="20"/>
                <w:szCs w:val="20"/>
                <w:lang w:val="en-US"/>
              </w:rPr>
              <w:t></w:t>
            </w:r>
          </w:p>
        </w:tc>
      </w:tr>
      <w:tr w:rsidR="00990B4A" w:rsidRPr="00990B4A" w14:paraId="09E4EDEA" w14:textId="77777777" w:rsidTr="0001484C">
        <w:trPr>
          <w:trHeight w:val="315"/>
        </w:trPr>
        <w:tc>
          <w:tcPr>
            <w:tcW w:w="4940" w:type="dxa"/>
            <w:tcBorders>
              <w:top w:val="nil"/>
              <w:left w:val="single" w:sz="8" w:space="0" w:color="595959"/>
              <w:bottom w:val="single" w:sz="8" w:space="0" w:color="595959"/>
              <w:right w:val="single" w:sz="8" w:space="0" w:color="595959"/>
            </w:tcBorders>
            <w:shd w:val="clear" w:color="000000" w:fill="FFFFFF"/>
            <w:noWrap/>
            <w:vAlign w:val="bottom"/>
            <w:hideMark/>
          </w:tcPr>
          <w:p w14:paraId="0D8547F1" w14:textId="77777777" w:rsidR="00990B4A" w:rsidRPr="00990B4A" w:rsidRDefault="00990B4A" w:rsidP="00990B4A">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Collect Sources for Literature Review</w:t>
            </w:r>
          </w:p>
        </w:tc>
        <w:tc>
          <w:tcPr>
            <w:tcW w:w="1723" w:type="dxa"/>
            <w:tcBorders>
              <w:top w:val="nil"/>
              <w:left w:val="nil"/>
              <w:bottom w:val="single" w:sz="8" w:space="0" w:color="595959"/>
              <w:right w:val="single" w:sz="8" w:space="0" w:color="595959"/>
            </w:tcBorders>
            <w:shd w:val="clear" w:color="000000" w:fill="FFFFFF"/>
            <w:noWrap/>
            <w:vAlign w:val="bottom"/>
            <w:hideMark/>
          </w:tcPr>
          <w:p w14:paraId="4D259B5A"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1-Feb-16</w:t>
            </w:r>
          </w:p>
        </w:tc>
        <w:tc>
          <w:tcPr>
            <w:tcW w:w="1417" w:type="dxa"/>
            <w:tcBorders>
              <w:top w:val="nil"/>
              <w:left w:val="nil"/>
              <w:bottom w:val="single" w:sz="8" w:space="0" w:color="595959"/>
              <w:right w:val="single" w:sz="8" w:space="0" w:color="595959"/>
            </w:tcBorders>
            <w:shd w:val="clear" w:color="000000" w:fill="FFFFFF"/>
            <w:noWrap/>
            <w:vAlign w:val="bottom"/>
            <w:hideMark/>
          </w:tcPr>
          <w:p w14:paraId="36C5AB61"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25-Feb-16</w:t>
            </w:r>
          </w:p>
        </w:tc>
        <w:tc>
          <w:tcPr>
            <w:tcW w:w="1276" w:type="dxa"/>
            <w:tcBorders>
              <w:top w:val="nil"/>
              <w:left w:val="nil"/>
              <w:bottom w:val="single" w:sz="8" w:space="0" w:color="595959"/>
              <w:right w:val="single" w:sz="8" w:space="0" w:color="595959"/>
            </w:tcBorders>
            <w:shd w:val="clear" w:color="000000" w:fill="FFFFFF"/>
            <w:noWrap/>
            <w:vAlign w:val="center"/>
            <w:hideMark/>
          </w:tcPr>
          <w:p w14:paraId="584C805A" w14:textId="0800A1E5" w:rsidR="00990B4A" w:rsidRPr="00990B4A" w:rsidRDefault="00990B4A" w:rsidP="00990B4A">
            <w:pPr>
              <w:spacing w:after="0" w:line="240" w:lineRule="auto"/>
              <w:ind w:firstLineChars="200" w:firstLine="400"/>
              <w:rPr>
                <w:rFonts w:ascii="Wingdings" w:eastAsia="Times New Roman" w:hAnsi="Wingdings" w:cs="Times New Roman"/>
                <w:color w:val="000000"/>
                <w:sz w:val="20"/>
                <w:szCs w:val="20"/>
                <w:lang w:val="en-US"/>
              </w:rPr>
            </w:pPr>
            <w:r w:rsidRPr="00990B4A">
              <w:rPr>
                <w:rFonts w:ascii="Wingdings" w:eastAsia="Times New Roman" w:hAnsi="Wingdings" w:cs="Times New Roman"/>
                <w:color w:val="000000"/>
                <w:sz w:val="20"/>
                <w:szCs w:val="20"/>
                <w:lang w:val="en-US"/>
              </w:rPr>
              <w:t></w:t>
            </w:r>
          </w:p>
        </w:tc>
      </w:tr>
      <w:tr w:rsidR="00990B4A" w:rsidRPr="00990B4A" w14:paraId="6A82B8A5" w14:textId="77777777" w:rsidTr="0001484C">
        <w:trPr>
          <w:trHeight w:val="315"/>
        </w:trPr>
        <w:tc>
          <w:tcPr>
            <w:tcW w:w="4940" w:type="dxa"/>
            <w:tcBorders>
              <w:top w:val="nil"/>
              <w:left w:val="single" w:sz="8" w:space="0" w:color="595959"/>
              <w:bottom w:val="single" w:sz="8" w:space="0" w:color="595959"/>
              <w:right w:val="single" w:sz="8" w:space="0" w:color="595959"/>
            </w:tcBorders>
            <w:shd w:val="clear" w:color="auto" w:fill="D6E3BC" w:themeFill="accent3" w:themeFillTint="66"/>
            <w:noWrap/>
            <w:vAlign w:val="bottom"/>
            <w:hideMark/>
          </w:tcPr>
          <w:p w14:paraId="2E87EF18" w14:textId="77777777" w:rsidR="00990B4A" w:rsidRPr="00990B4A" w:rsidRDefault="00990B4A" w:rsidP="00990B4A">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Develop Literature Review</w:t>
            </w:r>
          </w:p>
        </w:tc>
        <w:tc>
          <w:tcPr>
            <w:tcW w:w="1723" w:type="dxa"/>
            <w:tcBorders>
              <w:top w:val="nil"/>
              <w:left w:val="nil"/>
              <w:bottom w:val="single" w:sz="8" w:space="0" w:color="595959"/>
              <w:right w:val="single" w:sz="8" w:space="0" w:color="595959"/>
            </w:tcBorders>
            <w:shd w:val="clear" w:color="auto" w:fill="D6E3BC" w:themeFill="accent3" w:themeFillTint="66"/>
            <w:noWrap/>
            <w:vAlign w:val="bottom"/>
            <w:hideMark/>
          </w:tcPr>
          <w:p w14:paraId="2FEC3154"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8-Feb-16</w:t>
            </w:r>
          </w:p>
        </w:tc>
        <w:tc>
          <w:tcPr>
            <w:tcW w:w="1417" w:type="dxa"/>
            <w:tcBorders>
              <w:top w:val="nil"/>
              <w:left w:val="nil"/>
              <w:bottom w:val="single" w:sz="8" w:space="0" w:color="595959"/>
              <w:right w:val="single" w:sz="8" w:space="0" w:color="595959"/>
            </w:tcBorders>
            <w:shd w:val="clear" w:color="auto" w:fill="D6E3BC" w:themeFill="accent3" w:themeFillTint="66"/>
            <w:noWrap/>
            <w:vAlign w:val="bottom"/>
            <w:hideMark/>
          </w:tcPr>
          <w:p w14:paraId="132D338B"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10-Mar-16</w:t>
            </w:r>
          </w:p>
        </w:tc>
        <w:tc>
          <w:tcPr>
            <w:tcW w:w="1276" w:type="dxa"/>
            <w:tcBorders>
              <w:top w:val="nil"/>
              <w:left w:val="nil"/>
              <w:bottom w:val="single" w:sz="8" w:space="0" w:color="595959"/>
              <w:right w:val="single" w:sz="8" w:space="0" w:color="595959"/>
            </w:tcBorders>
            <w:shd w:val="clear" w:color="auto" w:fill="D6E3BC" w:themeFill="accent3" w:themeFillTint="66"/>
            <w:noWrap/>
            <w:vAlign w:val="center"/>
            <w:hideMark/>
          </w:tcPr>
          <w:p w14:paraId="481F0EAC" w14:textId="1B4F7D66" w:rsidR="00990B4A" w:rsidRPr="00990B4A" w:rsidRDefault="00990B4A" w:rsidP="00990B4A">
            <w:pPr>
              <w:spacing w:after="0" w:line="240" w:lineRule="auto"/>
              <w:ind w:firstLineChars="200" w:firstLine="400"/>
              <w:rPr>
                <w:rFonts w:ascii="Wingdings" w:eastAsia="Times New Roman" w:hAnsi="Wingdings" w:cs="Times New Roman"/>
                <w:color w:val="000000"/>
                <w:sz w:val="20"/>
                <w:szCs w:val="20"/>
                <w:lang w:val="en-US"/>
              </w:rPr>
            </w:pPr>
            <w:r w:rsidRPr="00990B4A">
              <w:rPr>
                <w:rFonts w:ascii="Wingdings" w:eastAsia="Times New Roman" w:hAnsi="Wingdings" w:cs="Times New Roman"/>
                <w:color w:val="000000"/>
                <w:sz w:val="20"/>
                <w:szCs w:val="20"/>
                <w:lang w:val="en-US"/>
              </w:rPr>
              <w:t></w:t>
            </w:r>
          </w:p>
        </w:tc>
      </w:tr>
      <w:tr w:rsidR="00B44CFC" w:rsidRPr="00990B4A" w14:paraId="3A12ADD1" w14:textId="77777777" w:rsidTr="004505A5">
        <w:trPr>
          <w:trHeight w:val="315"/>
        </w:trPr>
        <w:tc>
          <w:tcPr>
            <w:tcW w:w="4940" w:type="dxa"/>
            <w:tcBorders>
              <w:top w:val="nil"/>
              <w:left w:val="single" w:sz="8" w:space="0" w:color="595959"/>
              <w:bottom w:val="single" w:sz="8" w:space="0" w:color="595959"/>
              <w:right w:val="single" w:sz="8" w:space="0" w:color="595959"/>
            </w:tcBorders>
            <w:shd w:val="clear" w:color="000000" w:fill="FFFFFF"/>
            <w:noWrap/>
            <w:vAlign w:val="bottom"/>
            <w:hideMark/>
          </w:tcPr>
          <w:p w14:paraId="33F27BD1" w14:textId="77777777" w:rsidR="00B44CFC" w:rsidRPr="00990B4A" w:rsidRDefault="00B44CFC" w:rsidP="00B44CFC">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Present Project Progress Status</w:t>
            </w:r>
          </w:p>
        </w:tc>
        <w:tc>
          <w:tcPr>
            <w:tcW w:w="1723" w:type="dxa"/>
            <w:tcBorders>
              <w:top w:val="nil"/>
              <w:left w:val="nil"/>
              <w:bottom w:val="single" w:sz="8" w:space="0" w:color="595959"/>
              <w:right w:val="single" w:sz="8" w:space="0" w:color="595959"/>
            </w:tcBorders>
            <w:shd w:val="clear" w:color="000000" w:fill="FFFFFF"/>
            <w:noWrap/>
            <w:vAlign w:val="bottom"/>
            <w:hideMark/>
          </w:tcPr>
          <w:p w14:paraId="7884CDA6"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17-Mar-16</w:t>
            </w:r>
          </w:p>
        </w:tc>
        <w:tc>
          <w:tcPr>
            <w:tcW w:w="1417" w:type="dxa"/>
            <w:tcBorders>
              <w:top w:val="nil"/>
              <w:left w:val="nil"/>
              <w:bottom w:val="single" w:sz="8" w:space="0" w:color="595959"/>
              <w:right w:val="single" w:sz="8" w:space="0" w:color="595959"/>
            </w:tcBorders>
            <w:shd w:val="clear" w:color="000000" w:fill="FFFFFF"/>
            <w:noWrap/>
            <w:vAlign w:val="bottom"/>
            <w:hideMark/>
          </w:tcPr>
          <w:p w14:paraId="19D25982"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 </w:t>
            </w:r>
          </w:p>
        </w:tc>
        <w:tc>
          <w:tcPr>
            <w:tcW w:w="1276" w:type="dxa"/>
            <w:tcBorders>
              <w:top w:val="nil"/>
              <w:left w:val="nil"/>
              <w:bottom w:val="single" w:sz="8" w:space="0" w:color="595959"/>
              <w:right w:val="single" w:sz="8" w:space="0" w:color="595959"/>
            </w:tcBorders>
            <w:shd w:val="clear" w:color="000000" w:fill="FFFFFF"/>
            <w:noWrap/>
            <w:vAlign w:val="center"/>
            <w:hideMark/>
          </w:tcPr>
          <w:p w14:paraId="35C0A1F9" w14:textId="52C55E1C" w:rsidR="00B44CFC" w:rsidRPr="00990B4A" w:rsidRDefault="00B44CFC" w:rsidP="004505A5">
            <w:pPr>
              <w:spacing w:after="0" w:line="240" w:lineRule="auto"/>
              <w:ind w:left="-88"/>
              <w:jc w:val="center"/>
              <w:rPr>
                <w:rFonts w:ascii="Calibri" w:eastAsia="Times New Roman" w:hAnsi="Calibri" w:cs="Times New Roman"/>
                <w:color w:val="000000"/>
                <w:lang w:val="en-US"/>
              </w:rPr>
            </w:pPr>
            <w:r w:rsidRPr="00385802">
              <w:rPr>
                <w:rFonts w:ascii="Wingdings" w:eastAsia="Times New Roman" w:hAnsi="Wingdings" w:cs="Times New Roman"/>
                <w:color w:val="000000"/>
                <w:sz w:val="20"/>
                <w:szCs w:val="20"/>
                <w:lang w:val="en-US"/>
              </w:rPr>
              <w:t></w:t>
            </w:r>
          </w:p>
        </w:tc>
      </w:tr>
      <w:tr w:rsidR="00B44CFC" w:rsidRPr="00990B4A" w14:paraId="6FE84318" w14:textId="77777777" w:rsidTr="004505A5">
        <w:trPr>
          <w:trHeight w:val="315"/>
        </w:trPr>
        <w:tc>
          <w:tcPr>
            <w:tcW w:w="4940" w:type="dxa"/>
            <w:tcBorders>
              <w:top w:val="nil"/>
              <w:left w:val="single" w:sz="8" w:space="0" w:color="595959"/>
              <w:bottom w:val="single" w:sz="8" w:space="0" w:color="595959"/>
              <w:right w:val="single" w:sz="8" w:space="0" w:color="595959"/>
            </w:tcBorders>
            <w:shd w:val="clear" w:color="auto" w:fill="D6E3BC" w:themeFill="accent3" w:themeFillTint="66"/>
            <w:noWrap/>
            <w:vAlign w:val="bottom"/>
            <w:hideMark/>
          </w:tcPr>
          <w:p w14:paraId="79A2F507" w14:textId="77777777" w:rsidR="00B44CFC" w:rsidRPr="00990B4A" w:rsidRDefault="00B44CFC" w:rsidP="00B44CFC">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Report on Project Progress</w:t>
            </w:r>
          </w:p>
        </w:tc>
        <w:tc>
          <w:tcPr>
            <w:tcW w:w="1723" w:type="dxa"/>
            <w:tcBorders>
              <w:top w:val="nil"/>
              <w:left w:val="nil"/>
              <w:bottom w:val="single" w:sz="8" w:space="0" w:color="595959"/>
              <w:right w:val="single" w:sz="8" w:space="0" w:color="595959"/>
            </w:tcBorders>
            <w:shd w:val="clear" w:color="auto" w:fill="D6E3BC" w:themeFill="accent3" w:themeFillTint="66"/>
            <w:noWrap/>
            <w:vAlign w:val="bottom"/>
            <w:hideMark/>
          </w:tcPr>
          <w:p w14:paraId="7B9F0008"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18-Mar-16</w:t>
            </w:r>
          </w:p>
        </w:tc>
        <w:tc>
          <w:tcPr>
            <w:tcW w:w="1417" w:type="dxa"/>
            <w:tcBorders>
              <w:top w:val="nil"/>
              <w:left w:val="nil"/>
              <w:bottom w:val="single" w:sz="8" w:space="0" w:color="595959"/>
              <w:right w:val="single" w:sz="8" w:space="0" w:color="595959"/>
            </w:tcBorders>
            <w:shd w:val="clear" w:color="auto" w:fill="D6E3BC" w:themeFill="accent3" w:themeFillTint="66"/>
            <w:noWrap/>
            <w:vAlign w:val="bottom"/>
            <w:hideMark/>
          </w:tcPr>
          <w:p w14:paraId="1DD121BA"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 </w:t>
            </w:r>
          </w:p>
        </w:tc>
        <w:tc>
          <w:tcPr>
            <w:tcW w:w="1276" w:type="dxa"/>
            <w:tcBorders>
              <w:top w:val="nil"/>
              <w:left w:val="nil"/>
              <w:bottom w:val="single" w:sz="8" w:space="0" w:color="595959"/>
              <w:right w:val="single" w:sz="8" w:space="0" w:color="595959"/>
            </w:tcBorders>
            <w:shd w:val="clear" w:color="auto" w:fill="D6E3BC" w:themeFill="accent3" w:themeFillTint="66"/>
            <w:noWrap/>
            <w:vAlign w:val="center"/>
            <w:hideMark/>
          </w:tcPr>
          <w:p w14:paraId="7B07A8EB" w14:textId="50FB4560" w:rsidR="00B44CFC" w:rsidRPr="00990B4A" w:rsidRDefault="00B44CFC" w:rsidP="00B44CFC">
            <w:pPr>
              <w:spacing w:after="0" w:line="240" w:lineRule="auto"/>
              <w:jc w:val="center"/>
              <w:rPr>
                <w:rFonts w:ascii="Calibri" w:eastAsia="Times New Roman" w:hAnsi="Calibri" w:cs="Times New Roman"/>
                <w:color w:val="000000"/>
                <w:lang w:val="en-US"/>
              </w:rPr>
            </w:pPr>
            <w:r w:rsidRPr="00385802">
              <w:rPr>
                <w:rFonts w:ascii="Wingdings" w:eastAsia="Times New Roman" w:hAnsi="Wingdings" w:cs="Times New Roman"/>
                <w:color w:val="000000"/>
                <w:sz w:val="20"/>
                <w:szCs w:val="20"/>
                <w:lang w:val="en-US"/>
              </w:rPr>
              <w:t></w:t>
            </w:r>
          </w:p>
        </w:tc>
      </w:tr>
      <w:tr w:rsidR="00B44CFC" w:rsidRPr="00990B4A" w14:paraId="6A4D0BA3" w14:textId="77777777" w:rsidTr="004505A5">
        <w:trPr>
          <w:trHeight w:val="315"/>
        </w:trPr>
        <w:tc>
          <w:tcPr>
            <w:tcW w:w="4940" w:type="dxa"/>
            <w:tcBorders>
              <w:top w:val="nil"/>
              <w:left w:val="single" w:sz="8" w:space="0" w:color="595959"/>
              <w:bottom w:val="single" w:sz="8" w:space="0" w:color="595959"/>
              <w:right w:val="single" w:sz="8" w:space="0" w:color="595959"/>
            </w:tcBorders>
            <w:shd w:val="clear" w:color="000000" w:fill="FFFFFF"/>
            <w:noWrap/>
            <w:vAlign w:val="bottom"/>
            <w:hideMark/>
          </w:tcPr>
          <w:p w14:paraId="3C62D625" w14:textId="77777777" w:rsidR="00B44CFC" w:rsidRPr="00990B4A" w:rsidRDefault="00B44CFC" w:rsidP="00B44CFC">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Training for Equipment</w:t>
            </w:r>
          </w:p>
        </w:tc>
        <w:tc>
          <w:tcPr>
            <w:tcW w:w="1723" w:type="dxa"/>
            <w:tcBorders>
              <w:top w:val="nil"/>
              <w:left w:val="nil"/>
              <w:bottom w:val="single" w:sz="8" w:space="0" w:color="595959"/>
              <w:right w:val="single" w:sz="8" w:space="0" w:color="595959"/>
            </w:tcBorders>
            <w:shd w:val="clear" w:color="000000" w:fill="FFFFFF"/>
            <w:noWrap/>
            <w:vAlign w:val="bottom"/>
            <w:hideMark/>
          </w:tcPr>
          <w:p w14:paraId="36BE2EF8"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29-Mar-16</w:t>
            </w:r>
          </w:p>
        </w:tc>
        <w:tc>
          <w:tcPr>
            <w:tcW w:w="1417" w:type="dxa"/>
            <w:tcBorders>
              <w:top w:val="nil"/>
              <w:left w:val="nil"/>
              <w:bottom w:val="single" w:sz="8" w:space="0" w:color="595959"/>
              <w:right w:val="single" w:sz="8" w:space="0" w:color="595959"/>
            </w:tcBorders>
            <w:shd w:val="clear" w:color="000000" w:fill="FFFFFF"/>
            <w:noWrap/>
            <w:vAlign w:val="bottom"/>
            <w:hideMark/>
          </w:tcPr>
          <w:p w14:paraId="391CBEA7"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25-Apr-16</w:t>
            </w:r>
          </w:p>
        </w:tc>
        <w:tc>
          <w:tcPr>
            <w:tcW w:w="1276" w:type="dxa"/>
            <w:tcBorders>
              <w:top w:val="nil"/>
              <w:left w:val="nil"/>
              <w:bottom w:val="single" w:sz="8" w:space="0" w:color="595959"/>
              <w:right w:val="single" w:sz="8" w:space="0" w:color="595959"/>
            </w:tcBorders>
            <w:shd w:val="clear" w:color="000000" w:fill="FFFFFF"/>
            <w:noWrap/>
            <w:vAlign w:val="center"/>
            <w:hideMark/>
          </w:tcPr>
          <w:p w14:paraId="1ECAEF5A" w14:textId="14BB8E4A" w:rsidR="00B44CFC" w:rsidRPr="00990B4A" w:rsidRDefault="00B44CFC" w:rsidP="00B44CFC">
            <w:pPr>
              <w:spacing w:after="0" w:line="240" w:lineRule="auto"/>
              <w:jc w:val="center"/>
              <w:rPr>
                <w:rFonts w:ascii="Calibri" w:eastAsia="Times New Roman" w:hAnsi="Calibri" w:cs="Times New Roman"/>
                <w:color w:val="000000"/>
                <w:lang w:val="en-US"/>
              </w:rPr>
            </w:pPr>
            <w:r w:rsidRPr="00385802">
              <w:rPr>
                <w:rFonts w:ascii="Wingdings" w:eastAsia="Times New Roman" w:hAnsi="Wingdings" w:cs="Times New Roman"/>
                <w:color w:val="000000"/>
                <w:sz w:val="20"/>
                <w:szCs w:val="20"/>
                <w:lang w:val="en-US"/>
              </w:rPr>
              <w:t></w:t>
            </w:r>
          </w:p>
        </w:tc>
      </w:tr>
      <w:tr w:rsidR="00B44CFC" w:rsidRPr="00990B4A" w14:paraId="1E07BD2B" w14:textId="77777777" w:rsidTr="004505A5">
        <w:trPr>
          <w:trHeight w:val="315"/>
        </w:trPr>
        <w:tc>
          <w:tcPr>
            <w:tcW w:w="4940" w:type="dxa"/>
            <w:tcBorders>
              <w:top w:val="nil"/>
              <w:left w:val="single" w:sz="8" w:space="0" w:color="595959"/>
              <w:bottom w:val="single" w:sz="8" w:space="0" w:color="595959"/>
              <w:right w:val="single" w:sz="8" w:space="0" w:color="595959"/>
            </w:tcBorders>
            <w:shd w:val="clear" w:color="auto" w:fill="D6E3BC" w:themeFill="accent3" w:themeFillTint="66"/>
            <w:noWrap/>
            <w:vAlign w:val="bottom"/>
            <w:hideMark/>
          </w:tcPr>
          <w:p w14:paraId="28C4520B" w14:textId="77777777" w:rsidR="00B44CFC" w:rsidRPr="00990B4A" w:rsidRDefault="00B44CFC" w:rsidP="00B44CFC">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Acquire Project Data</w:t>
            </w:r>
          </w:p>
        </w:tc>
        <w:tc>
          <w:tcPr>
            <w:tcW w:w="1723" w:type="dxa"/>
            <w:tcBorders>
              <w:top w:val="nil"/>
              <w:left w:val="nil"/>
              <w:bottom w:val="single" w:sz="8" w:space="0" w:color="595959"/>
              <w:right w:val="single" w:sz="8" w:space="0" w:color="595959"/>
            </w:tcBorders>
            <w:shd w:val="clear" w:color="auto" w:fill="D6E3BC" w:themeFill="accent3" w:themeFillTint="66"/>
            <w:noWrap/>
            <w:vAlign w:val="bottom"/>
            <w:hideMark/>
          </w:tcPr>
          <w:p w14:paraId="0E8C4412"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18-Mar-16</w:t>
            </w:r>
          </w:p>
        </w:tc>
        <w:tc>
          <w:tcPr>
            <w:tcW w:w="1417" w:type="dxa"/>
            <w:tcBorders>
              <w:top w:val="nil"/>
              <w:left w:val="nil"/>
              <w:bottom w:val="single" w:sz="8" w:space="0" w:color="595959"/>
              <w:right w:val="single" w:sz="8" w:space="0" w:color="595959"/>
            </w:tcBorders>
            <w:shd w:val="clear" w:color="auto" w:fill="D6E3BC" w:themeFill="accent3" w:themeFillTint="66"/>
            <w:noWrap/>
            <w:vAlign w:val="bottom"/>
            <w:hideMark/>
          </w:tcPr>
          <w:p w14:paraId="361C1260"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25-Apr-16</w:t>
            </w:r>
          </w:p>
        </w:tc>
        <w:tc>
          <w:tcPr>
            <w:tcW w:w="1276" w:type="dxa"/>
            <w:tcBorders>
              <w:top w:val="nil"/>
              <w:left w:val="nil"/>
              <w:bottom w:val="single" w:sz="8" w:space="0" w:color="595959"/>
              <w:right w:val="single" w:sz="8" w:space="0" w:color="595959"/>
            </w:tcBorders>
            <w:shd w:val="clear" w:color="auto" w:fill="D6E3BC" w:themeFill="accent3" w:themeFillTint="66"/>
            <w:noWrap/>
            <w:vAlign w:val="center"/>
            <w:hideMark/>
          </w:tcPr>
          <w:p w14:paraId="6DF9AA50" w14:textId="2C12B840" w:rsidR="00B44CFC" w:rsidRPr="00990B4A" w:rsidRDefault="00B44CFC" w:rsidP="00B44CFC">
            <w:pPr>
              <w:spacing w:after="0" w:line="240" w:lineRule="auto"/>
              <w:jc w:val="center"/>
              <w:rPr>
                <w:rFonts w:ascii="Calibri" w:eastAsia="Times New Roman" w:hAnsi="Calibri" w:cs="Times New Roman"/>
                <w:color w:val="000000"/>
                <w:lang w:val="en-US"/>
              </w:rPr>
            </w:pPr>
            <w:r w:rsidRPr="00385802">
              <w:rPr>
                <w:rFonts w:ascii="Wingdings" w:eastAsia="Times New Roman" w:hAnsi="Wingdings" w:cs="Times New Roman"/>
                <w:color w:val="000000"/>
                <w:sz w:val="20"/>
                <w:szCs w:val="20"/>
                <w:lang w:val="en-US"/>
              </w:rPr>
              <w:t></w:t>
            </w:r>
          </w:p>
        </w:tc>
      </w:tr>
      <w:tr w:rsidR="00B44CFC" w:rsidRPr="00990B4A" w14:paraId="3AA77CF2" w14:textId="77777777" w:rsidTr="004505A5">
        <w:trPr>
          <w:trHeight w:val="315"/>
        </w:trPr>
        <w:tc>
          <w:tcPr>
            <w:tcW w:w="4940" w:type="dxa"/>
            <w:tcBorders>
              <w:top w:val="nil"/>
              <w:left w:val="single" w:sz="8" w:space="0" w:color="595959"/>
              <w:bottom w:val="single" w:sz="8" w:space="0" w:color="595959"/>
              <w:right w:val="single" w:sz="8" w:space="0" w:color="595959"/>
            </w:tcBorders>
            <w:shd w:val="clear" w:color="000000" w:fill="FFFFFF"/>
            <w:noWrap/>
            <w:vAlign w:val="bottom"/>
            <w:hideMark/>
          </w:tcPr>
          <w:p w14:paraId="29F0E913" w14:textId="77777777" w:rsidR="00B44CFC" w:rsidRPr="00990B4A" w:rsidRDefault="00B44CFC" w:rsidP="00B44CFC">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Conduct GPR Survey</w:t>
            </w:r>
          </w:p>
        </w:tc>
        <w:tc>
          <w:tcPr>
            <w:tcW w:w="1723" w:type="dxa"/>
            <w:tcBorders>
              <w:top w:val="nil"/>
              <w:left w:val="nil"/>
              <w:bottom w:val="single" w:sz="8" w:space="0" w:color="595959"/>
              <w:right w:val="single" w:sz="8" w:space="0" w:color="595959"/>
            </w:tcBorders>
            <w:shd w:val="clear" w:color="000000" w:fill="FFFFFF"/>
            <w:noWrap/>
            <w:vAlign w:val="bottom"/>
            <w:hideMark/>
          </w:tcPr>
          <w:p w14:paraId="1A2A3833"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3-May-16</w:t>
            </w:r>
          </w:p>
        </w:tc>
        <w:tc>
          <w:tcPr>
            <w:tcW w:w="1417" w:type="dxa"/>
            <w:tcBorders>
              <w:top w:val="nil"/>
              <w:left w:val="nil"/>
              <w:bottom w:val="single" w:sz="8" w:space="0" w:color="595959"/>
              <w:right w:val="single" w:sz="8" w:space="0" w:color="595959"/>
            </w:tcBorders>
            <w:shd w:val="clear" w:color="000000" w:fill="FFFFFF"/>
            <w:noWrap/>
            <w:vAlign w:val="bottom"/>
            <w:hideMark/>
          </w:tcPr>
          <w:p w14:paraId="60BABC24"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25-Apr-16</w:t>
            </w:r>
          </w:p>
        </w:tc>
        <w:tc>
          <w:tcPr>
            <w:tcW w:w="1276" w:type="dxa"/>
            <w:tcBorders>
              <w:top w:val="nil"/>
              <w:left w:val="nil"/>
              <w:bottom w:val="single" w:sz="8" w:space="0" w:color="595959"/>
              <w:right w:val="single" w:sz="8" w:space="0" w:color="595959"/>
            </w:tcBorders>
            <w:shd w:val="clear" w:color="000000" w:fill="FFFFFF"/>
            <w:noWrap/>
            <w:vAlign w:val="center"/>
            <w:hideMark/>
          </w:tcPr>
          <w:p w14:paraId="76D09315" w14:textId="795FE1DB" w:rsidR="00B44CFC" w:rsidRPr="00990B4A" w:rsidRDefault="00B44CFC" w:rsidP="00B44CFC">
            <w:pPr>
              <w:spacing w:after="0" w:line="240" w:lineRule="auto"/>
              <w:jc w:val="center"/>
              <w:rPr>
                <w:rFonts w:ascii="Calibri" w:eastAsia="Times New Roman" w:hAnsi="Calibri" w:cs="Times New Roman"/>
                <w:color w:val="000000"/>
                <w:lang w:val="en-US"/>
              </w:rPr>
            </w:pPr>
            <w:r w:rsidRPr="00385802">
              <w:rPr>
                <w:rFonts w:ascii="Wingdings" w:eastAsia="Times New Roman" w:hAnsi="Wingdings" w:cs="Times New Roman"/>
                <w:color w:val="000000"/>
                <w:sz w:val="20"/>
                <w:szCs w:val="20"/>
                <w:lang w:val="en-US"/>
              </w:rPr>
              <w:t></w:t>
            </w:r>
          </w:p>
        </w:tc>
      </w:tr>
      <w:tr w:rsidR="00B44CFC" w:rsidRPr="00990B4A" w14:paraId="15A01146" w14:textId="77777777" w:rsidTr="004505A5">
        <w:trPr>
          <w:trHeight w:val="315"/>
        </w:trPr>
        <w:tc>
          <w:tcPr>
            <w:tcW w:w="4940" w:type="dxa"/>
            <w:tcBorders>
              <w:top w:val="nil"/>
              <w:left w:val="single" w:sz="8" w:space="0" w:color="595959"/>
              <w:bottom w:val="single" w:sz="8" w:space="0" w:color="595959"/>
              <w:right w:val="single" w:sz="8" w:space="0" w:color="595959"/>
            </w:tcBorders>
            <w:shd w:val="clear" w:color="auto" w:fill="D6E3BC" w:themeFill="accent3" w:themeFillTint="66"/>
            <w:noWrap/>
            <w:vAlign w:val="bottom"/>
            <w:hideMark/>
          </w:tcPr>
          <w:p w14:paraId="4671348B" w14:textId="77777777" w:rsidR="00B44CFC" w:rsidRPr="00990B4A" w:rsidRDefault="00B44CFC" w:rsidP="00B44CFC">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Geoprocessing and data analysis</w:t>
            </w:r>
          </w:p>
        </w:tc>
        <w:tc>
          <w:tcPr>
            <w:tcW w:w="1723" w:type="dxa"/>
            <w:tcBorders>
              <w:top w:val="nil"/>
              <w:left w:val="nil"/>
              <w:bottom w:val="single" w:sz="8" w:space="0" w:color="595959"/>
              <w:right w:val="single" w:sz="8" w:space="0" w:color="595959"/>
            </w:tcBorders>
            <w:shd w:val="clear" w:color="auto" w:fill="D6E3BC" w:themeFill="accent3" w:themeFillTint="66"/>
            <w:noWrap/>
            <w:vAlign w:val="bottom"/>
            <w:hideMark/>
          </w:tcPr>
          <w:p w14:paraId="7FF99029"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27-May-16</w:t>
            </w:r>
          </w:p>
        </w:tc>
        <w:tc>
          <w:tcPr>
            <w:tcW w:w="1417" w:type="dxa"/>
            <w:tcBorders>
              <w:top w:val="nil"/>
              <w:left w:val="nil"/>
              <w:bottom w:val="single" w:sz="8" w:space="0" w:color="595959"/>
              <w:right w:val="single" w:sz="8" w:space="0" w:color="595959"/>
            </w:tcBorders>
            <w:shd w:val="clear" w:color="auto" w:fill="D6E3BC" w:themeFill="accent3" w:themeFillTint="66"/>
            <w:noWrap/>
            <w:vAlign w:val="bottom"/>
            <w:hideMark/>
          </w:tcPr>
          <w:p w14:paraId="241C62AB"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7-May-16</w:t>
            </w:r>
          </w:p>
        </w:tc>
        <w:tc>
          <w:tcPr>
            <w:tcW w:w="1276" w:type="dxa"/>
            <w:tcBorders>
              <w:top w:val="nil"/>
              <w:left w:val="nil"/>
              <w:bottom w:val="single" w:sz="8" w:space="0" w:color="595959"/>
              <w:right w:val="single" w:sz="8" w:space="0" w:color="595959"/>
            </w:tcBorders>
            <w:shd w:val="clear" w:color="auto" w:fill="D6E3BC" w:themeFill="accent3" w:themeFillTint="66"/>
            <w:noWrap/>
            <w:vAlign w:val="center"/>
            <w:hideMark/>
          </w:tcPr>
          <w:p w14:paraId="7001F1A4" w14:textId="3A007A32" w:rsidR="00B44CFC" w:rsidRPr="00990B4A" w:rsidRDefault="00B44CFC" w:rsidP="00B44CFC">
            <w:pPr>
              <w:spacing w:after="0" w:line="240" w:lineRule="auto"/>
              <w:jc w:val="center"/>
              <w:rPr>
                <w:rFonts w:ascii="Calibri" w:eastAsia="Times New Roman" w:hAnsi="Calibri" w:cs="Times New Roman"/>
                <w:color w:val="000000"/>
                <w:lang w:val="en-US"/>
              </w:rPr>
            </w:pPr>
            <w:r w:rsidRPr="00385802">
              <w:rPr>
                <w:rFonts w:ascii="Wingdings" w:eastAsia="Times New Roman" w:hAnsi="Wingdings" w:cs="Times New Roman"/>
                <w:color w:val="000000"/>
                <w:sz w:val="20"/>
                <w:szCs w:val="20"/>
                <w:lang w:val="en-US"/>
              </w:rPr>
              <w:t></w:t>
            </w:r>
          </w:p>
        </w:tc>
      </w:tr>
      <w:tr w:rsidR="00B44CFC" w:rsidRPr="00990B4A" w14:paraId="7FED1486" w14:textId="77777777" w:rsidTr="004505A5">
        <w:trPr>
          <w:trHeight w:val="315"/>
        </w:trPr>
        <w:tc>
          <w:tcPr>
            <w:tcW w:w="4940" w:type="dxa"/>
            <w:tcBorders>
              <w:top w:val="nil"/>
              <w:left w:val="single" w:sz="8" w:space="0" w:color="595959"/>
              <w:bottom w:val="single" w:sz="8" w:space="0" w:color="595959"/>
              <w:right w:val="single" w:sz="8" w:space="0" w:color="595959"/>
            </w:tcBorders>
            <w:shd w:val="clear" w:color="000000" w:fill="FFFFFF"/>
            <w:noWrap/>
            <w:vAlign w:val="bottom"/>
            <w:hideMark/>
          </w:tcPr>
          <w:p w14:paraId="38C36519" w14:textId="77777777" w:rsidR="00B44CFC" w:rsidRPr="00990B4A" w:rsidRDefault="00B44CFC" w:rsidP="00B44CFC">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Develop map of Jordan Historical Museum grounds</w:t>
            </w:r>
          </w:p>
        </w:tc>
        <w:tc>
          <w:tcPr>
            <w:tcW w:w="1723" w:type="dxa"/>
            <w:tcBorders>
              <w:top w:val="nil"/>
              <w:left w:val="nil"/>
              <w:bottom w:val="single" w:sz="8" w:space="0" w:color="595959"/>
              <w:right w:val="single" w:sz="8" w:space="0" w:color="595959"/>
            </w:tcBorders>
            <w:shd w:val="clear" w:color="000000" w:fill="FFFFFF"/>
            <w:noWrap/>
            <w:vAlign w:val="bottom"/>
            <w:hideMark/>
          </w:tcPr>
          <w:p w14:paraId="3B0A528A"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6-Jun-16</w:t>
            </w:r>
          </w:p>
        </w:tc>
        <w:tc>
          <w:tcPr>
            <w:tcW w:w="1417" w:type="dxa"/>
            <w:tcBorders>
              <w:top w:val="nil"/>
              <w:left w:val="nil"/>
              <w:bottom w:val="single" w:sz="8" w:space="0" w:color="595959"/>
              <w:right w:val="single" w:sz="8" w:space="0" w:color="595959"/>
            </w:tcBorders>
            <w:shd w:val="clear" w:color="000000" w:fill="FFFFFF"/>
            <w:noWrap/>
            <w:vAlign w:val="bottom"/>
            <w:hideMark/>
          </w:tcPr>
          <w:p w14:paraId="160D4589"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10-May-16</w:t>
            </w:r>
          </w:p>
        </w:tc>
        <w:tc>
          <w:tcPr>
            <w:tcW w:w="1276" w:type="dxa"/>
            <w:tcBorders>
              <w:top w:val="nil"/>
              <w:left w:val="nil"/>
              <w:bottom w:val="single" w:sz="8" w:space="0" w:color="595959"/>
              <w:right w:val="single" w:sz="8" w:space="0" w:color="595959"/>
            </w:tcBorders>
            <w:shd w:val="clear" w:color="000000" w:fill="FFFFFF"/>
            <w:noWrap/>
            <w:vAlign w:val="center"/>
            <w:hideMark/>
          </w:tcPr>
          <w:p w14:paraId="1631649A" w14:textId="5DBC9F05" w:rsidR="00B44CFC" w:rsidRPr="00990B4A" w:rsidRDefault="00B44CFC" w:rsidP="00B44CFC">
            <w:pPr>
              <w:spacing w:after="0" w:line="240" w:lineRule="auto"/>
              <w:jc w:val="center"/>
              <w:rPr>
                <w:rFonts w:ascii="Calibri" w:eastAsia="Times New Roman" w:hAnsi="Calibri" w:cs="Times New Roman"/>
                <w:color w:val="000000"/>
                <w:lang w:val="en-US"/>
              </w:rPr>
            </w:pPr>
            <w:r w:rsidRPr="00385802">
              <w:rPr>
                <w:rFonts w:ascii="Wingdings" w:eastAsia="Times New Roman" w:hAnsi="Wingdings" w:cs="Times New Roman"/>
                <w:color w:val="000000"/>
                <w:sz w:val="20"/>
                <w:szCs w:val="20"/>
                <w:lang w:val="en-US"/>
              </w:rPr>
              <w:t></w:t>
            </w:r>
          </w:p>
        </w:tc>
      </w:tr>
      <w:tr w:rsidR="00B44CFC" w:rsidRPr="00990B4A" w14:paraId="7D423D00" w14:textId="77777777" w:rsidTr="004505A5">
        <w:trPr>
          <w:trHeight w:val="315"/>
        </w:trPr>
        <w:tc>
          <w:tcPr>
            <w:tcW w:w="4940" w:type="dxa"/>
            <w:tcBorders>
              <w:top w:val="nil"/>
              <w:left w:val="single" w:sz="8" w:space="0" w:color="595959"/>
              <w:bottom w:val="single" w:sz="8" w:space="0" w:color="595959"/>
              <w:right w:val="single" w:sz="8" w:space="0" w:color="595959"/>
            </w:tcBorders>
            <w:shd w:val="clear" w:color="auto" w:fill="D6E3BC"/>
            <w:noWrap/>
            <w:vAlign w:val="bottom"/>
            <w:hideMark/>
          </w:tcPr>
          <w:p w14:paraId="45395BCE" w14:textId="77777777" w:rsidR="00B44CFC" w:rsidRPr="00990B4A" w:rsidRDefault="00B44CFC" w:rsidP="00B44CFC">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Review of project milestones</w:t>
            </w:r>
          </w:p>
        </w:tc>
        <w:tc>
          <w:tcPr>
            <w:tcW w:w="1723" w:type="dxa"/>
            <w:tcBorders>
              <w:top w:val="nil"/>
              <w:left w:val="nil"/>
              <w:bottom w:val="single" w:sz="8" w:space="0" w:color="595959"/>
              <w:right w:val="single" w:sz="8" w:space="0" w:color="595959"/>
            </w:tcBorders>
            <w:shd w:val="clear" w:color="auto" w:fill="D6E3BC" w:themeFill="accent3" w:themeFillTint="66"/>
            <w:noWrap/>
            <w:vAlign w:val="bottom"/>
            <w:hideMark/>
          </w:tcPr>
          <w:p w14:paraId="4483C2E1"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1-Jun-16</w:t>
            </w:r>
          </w:p>
        </w:tc>
        <w:tc>
          <w:tcPr>
            <w:tcW w:w="1417" w:type="dxa"/>
            <w:tcBorders>
              <w:top w:val="nil"/>
              <w:left w:val="nil"/>
              <w:bottom w:val="single" w:sz="8" w:space="0" w:color="595959"/>
              <w:right w:val="single" w:sz="8" w:space="0" w:color="595959"/>
            </w:tcBorders>
            <w:shd w:val="clear" w:color="auto" w:fill="D6E3BC" w:themeFill="accent3" w:themeFillTint="66"/>
            <w:noWrap/>
            <w:vAlign w:val="bottom"/>
            <w:hideMark/>
          </w:tcPr>
          <w:p w14:paraId="0DD811CD"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23-May-16</w:t>
            </w:r>
          </w:p>
        </w:tc>
        <w:tc>
          <w:tcPr>
            <w:tcW w:w="1276" w:type="dxa"/>
            <w:tcBorders>
              <w:top w:val="nil"/>
              <w:left w:val="nil"/>
              <w:bottom w:val="single" w:sz="8" w:space="0" w:color="595959"/>
              <w:right w:val="single" w:sz="8" w:space="0" w:color="595959"/>
            </w:tcBorders>
            <w:shd w:val="clear" w:color="auto" w:fill="D6E3BC" w:themeFill="accent3" w:themeFillTint="66"/>
            <w:noWrap/>
            <w:vAlign w:val="center"/>
            <w:hideMark/>
          </w:tcPr>
          <w:p w14:paraId="352F93B4" w14:textId="735EBBA0" w:rsidR="00B44CFC" w:rsidRPr="00990B4A" w:rsidRDefault="00B44CFC" w:rsidP="00B44CFC">
            <w:pPr>
              <w:spacing w:after="0" w:line="240" w:lineRule="auto"/>
              <w:jc w:val="center"/>
              <w:rPr>
                <w:rFonts w:ascii="Calibri" w:eastAsia="Times New Roman" w:hAnsi="Calibri" w:cs="Times New Roman"/>
                <w:color w:val="000000"/>
                <w:lang w:val="en-US"/>
              </w:rPr>
            </w:pPr>
            <w:r w:rsidRPr="00385802">
              <w:rPr>
                <w:rFonts w:ascii="Wingdings" w:eastAsia="Times New Roman" w:hAnsi="Wingdings" w:cs="Times New Roman"/>
                <w:color w:val="000000"/>
                <w:sz w:val="20"/>
                <w:szCs w:val="20"/>
                <w:lang w:val="en-US"/>
              </w:rPr>
              <w:t></w:t>
            </w:r>
          </w:p>
        </w:tc>
      </w:tr>
      <w:tr w:rsidR="00B44CFC" w:rsidRPr="00990B4A" w14:paraId="6DE39741" w14:textId="77777777" w:rsidTr="004505A5">
        <w:trPr>
          <w:trHeight w:val="315"/>
        </w:trPr>
        <w:tc>
          <w:tcPr>
            <w:tcW w:w="4940" w:type="dxa"/>
            <w:tcBorders>
              <w:top w:val="nil"/>
              <w:left w:val="single" w:sz="8" w:space="0" w:color="595959"/>
              <w:bottom w:val="single" w:sz="8" w:space="0" w:color="595959"/>
              <w:right w:val="single" w:sz="8" w:space="0" w:color="595959"/>
            </w:tcBorders>
            <w:shd w:val="clear" w:color="000000" w:fill="FFFFFF"/>
            <w:noWrap/>
            <w:vAlign w:val="bottom"/>
            <w:hideMark/>
          </w:tcPr>
          <w:p w14:paraId="712B1651" w14:textId="77777777" w:rsidR="00B44CFC" w:rsidRPr="00990B4A" w:rsidRDefault="00B44CFC" w:rsidP="00B44CFC">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Deliver Final Report to client and present findings</w:t>
            </w:r>
          </w:p>
        </w:tc>
        <w:tc>
          <w:tcPr>
            <w:tcW w:w="1723" w:type="dxa"/>
            <w:tcBorders>
              <w:top w:val="nil"/>
              <w:left w:val="nil"/>
              <w:bottom w:val="single" w:sz="8" w:space="0" w:color="595959"/>
              <w:right w:val="single" w:sz="8" w:space="0" w:color="595959"/>
            </w:tcBorders>
            <w:shd w:val="clear" w:color="000000" w:fill="FFFFFF"/>
            <w:noWrap/>
            <w:vAlign w:val="bottom"/>
            <w:hideMark/>
          </w:tcPr>
          <w:p w14:paraId="1D04223B"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17-Jun-16</w:t>
            </w:r>
          </w:p>
        </w:tc>
        <w:tc>
          <w:tcPr>
            <w:tcW w:w="1417" w:type="dxa"/>
            <w:tcBorders>
              <w:top w:val="nil"/>
              <w:left w:val="nil"/>
              <w:bottom w:val="single" w:sz="8" w:space="0" w:color="595959"/>
              <w:right w:val="single" w:sz="8" w:space="0" w:color="595959"/>
            </w:tcBorders>
            <w:shd w:val="clear" w:color="000000" w:fill="FFFFFF"/>
            <w:noWrap/>
            <w:vAlign w:val="bottom"/>
            <w:hideMark/>
          </w:tcPr>
          <w:p w14:paraId="42A1EE33"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27-May-16</w:t>
            </w:r>
          </w:p>
        </w:tc>
        <w:tc>
          <w:tcPr>
            <w:tcW w:w="1276" w:type="dxa"/>
            <w:tcBorders>
              <w:top w:val="nil"/>
              <w:left w:val="nil"/>
              <w:bottom w:val="single" w:sz="8" w:space="0" w:color="595959"/>
              <w:right w:val="single" w:sz="8" w:space="0" w:color="595959"/>
            </w:tcBorders>
            <w:shd w:val="clear" w:color="000000" w:fill="FFFFFF"/>
            <w:noWrap/>
            <w:vAlign w:val="center"/>
            <w:hideMark/>
          </w:tcPr>
          <w:p w14:paraId="593C0047" w14:textId="7E6D54C3" w:rsidR="00B44CFC" w:rsidRPr="00990B4A" w:rsidRDefault="00B44CFC" w:rsidP="00B44CFC">
            <w:pPr>
              <w:spacing w:after="0" w:line="240" w:lineRule="auto"/>
              <w:jc w:val="center"/>
              <w:rPr>
                <w:rFonts w:ascii="Calibri" w:eastAsia="Times New Roman" w:hAnsi="Calibri" w:cs="Times New Roman"/>
                <w:color w:val="000000"/>
                <w:lang w:val="en-US"/>
              </w:rPr>
            </w:pPr>
            <w:r w:rsidRPr="00385802">
              <w:rPr>
                <w:rFonts w:ascii="Wingdings" w:eastAsia="Times New Roman" w:hAnsi="Wingdings" w:cs="Times New Roman"/>
                <w:color w:val="000000"/>
                <w:sz w:val="20"/>
                <w:szCs w:val="20"/>
                <w:lang w:val="en-US"/>
              </w:rPr>
              <w:t></w:t>
            </w:r>
          </w:p>
        </w:tc>
      </w:tr>
    </w:tbl>
    <w:p w14:paraId="5AB2D2E5" w14:textId="77777777" w:rsidR="00990B4A" w:rsidRDefault="00990B4A" w:rsidP="009155DE">
      <w:pPr>
        <w:jc w:val="both"/>
      </w:pPr>
    </w:p>
    <w:p w14:paraId="2E493226" w14:textId="77777777" w:rsidR="00DB02D6" w:rsidRDefault="00DB02D6" w:rsidP="009155DE">
      <w:pPr>
        <w:jc w:val="both"/>
      </w:pPr>
    </w:p>
    <w:p w14:paraId="4915B7E4" w14:textId="77777777" w:rsidR="00DB02D6" w:rsidRDefault="00DB02D6" w:rsidP="009155DE">
      <w:pPr>
        <w:jc w:val="both"/>
      </w:pPr>
    </w:p>
    <w:p w14:paraId="613C88BB" w14:textId="77777777" w:rsidR="00DB02D6" w:rsidRDefault="00DB02D6" w:rsidP="009155DE">
      <w:pPr>
        <w:jc w:val="both"/>
      </w:pPr>
    </w:p>
    <w:p w14:paraId="5EACC124" w14:textId="67BD1E90" w:rsidR="00AB3062" w:rsidRDefault="004838F0" w:rsidP="00567BE2">
      <w:pPr>
        <w:jc w:val="both"/>
      </w:pPr>
      <w:r>
        <w:rPr>
          <w:rFonts w:asciiTheme="majorHAnsi" w:eastAsiaTheme="majorEastAsia" w:hAnsiTheme="majorHAnsi" w:cstheme="majorBidi"/>
          <w:i/>
          <w:iCs/>
          <w:color w:val="005400"/>
          <w:sz w:val="18"/>
          <w:szCs w:val="18"/>
        </w:rPr>
        <w:fldChar w:fldCharType="begin"/>
      </w:r>
      <w:r>
        <w:instrText xml:space="preserve"> REF _Ref440477461 \h </w:instrText>
      </w:r>
      <w:r w:rsidR="00866741">
        <w:rPr>
          <w:rFonts w:asciiTheme="majorHAnsi" w:eastAsiaTheme="majorEastAsia" w:hAnsiTheme="majorHAnsi" w:cstheme="majorBidi"/>
          <w:i/>
          <w:iCs/>
          <w:color w:val="005400"/>
          <w:sz w:val="18"/>
          <w:szCs w:val="18"/>
        </w:rPr>
        <w:instrText xml:space="preserve"> \* MERGEFORMAT </w:instrText>
      </w:r>
      <w:r>
        <w:rPr>
          <w:rFonts w:asciiTheme="majorHAnsi" w:eastAsiaTheme="majorEastAsia" w:hAnsiTheme="majorHAnsi" w:cstheme="majorBidi"/>
          <w:i/>
          <w:iCs/>
          <w:color w:val="005400"/>
          <w:sz w:val="18"/>
          <w:szCs w:val="18"/>
        </w:rPr>
      </w:r>
      <w:r>
        <w:rPr>
          <w:rFonts w:asciiTheme="majorHAnsi" w:eastAsiaTheme="majorEastAsia" w:hAnsiTheme="majorHAnsi" w:cstheme="majorBidi"/>
          <w:i/>
          <w:iCs/>
          <w:color w:val="005400"/>
          <w:sz w:val="18"/>
          <w:szCs w:val="18"/>
        </w:rPr>
        <w:fldChar w:fldCharType="separate"/>
      </w:r>
      <w:r w:rsidR="00B94818" w:rsidRPr="004838F0">
        <w:t xml:space="preserve">Table </w:t>
      </w:r>
      <w:r w:rsidR="00B94818">
        <w:t>3</w:t>
      </w:r>
      <w:r>
        <w:rPr>
          <w:rFonts w:asciiTheme="majorHAnsi" w:eastAsiaTheme="majorEastAsia" w:hAnsiTheme="majorHAnsi" w:cstheme="majorBidi"/>
          <w:i/>
          <w:iCs/>
          <w:color w:val="005400"/>
          <w:sz w:val="18"/>
          <w:szCs w:val="18"/>
        </w:rPr>
        <w:fldChar w:fldCharType="end"/>
      </w:r>
      <w:r>
        <w:rPr>
          <w:rFonts w:asciiTheme="majorHAnsi" w:eastAsiaTheme="majorEastAsia" w:hAnsiTheme="majorHAnsi" w:cstheme="majorBidi"/>
          <w:i/>
          <w:iCs/>
          <w:color w:val="005400"/>
          <w:sz w:val="18"/>
          <w:szCs w:val="18"/>
        </w:rPr>
        <w:t xml:space="preserve"> </w:t>
      </w:r>
      <w:r w:rsidR="00D963CE">
        <w:t xml:space="preserve">below, gives a list of </w:t>
      </w:r>
      <w:r w:rsidR="00BA347C">
        <w:t xml:space="preserve">completed </w:t>
      </w:r>
      <w:r w:rsidR="00D963CE">
        <w:t xml:space="preserve">major project tasks and their descriptions. It corresponds with the Work Breakdown Structure (WBS), found </w:t>
      </w:r>
      <w:r w:rsidR="00D963CE" w:rsidRPr="009F2162">
        <w:t xml:space="preserve">in. The </w:t>
      </w:r>
      <w:r w:rsidR="00D963CE">
        <w:t xml:space="preserve">hierarchical structure corresponds with the major project phases and the tasks to complete each phase. </w:t>
      </w:r>
    </w:p>
    <w:p w14:paraId="6F8914F4" w14:textId="77777777" w:rsidR="00D963CE" w:rsidRPr="004838F0" w:rsidRDefault="00D963CE" w:rsidP="004838F0">
      <w:pPr>
        <w:pStyle w:val="GPR-Caption"/>
        <w:jc w:val="left"/>
      </w:pPr>
      <w:bookmarkStart w:id="143" w:name="_Ref440477461"/>
      <w:bookmarkStart w:id="144" w:name="_Ref440907286"/>
      <w:bookmarkStart w:id="145" w:name="_Toc446616350"/>
      <w:bookmarkStart w:id="146" w:name="_Toc451882343"/>
      <w:r w:rsidRPr="004838F0">
        <w:t xml:space="preserve">Table </w:t>
      </w:r>
      <w:r w:rsidRPr="004838F0">
        <w:fldChar w:fldCharType="begin"/>
      </w:r>
      <w:r w:rsidRPr="004838F0">
        <w:instrText xml:space="preserve"> SEQ Table \* ARABIC </w:instrText>
      </w:r>
      <w:r w:rsidRPr="004838F0">
        <w:fldChar w:fldCharType="separate"/>
      </w:r>
      <w:r w:rsidR="00B94818">
        <w:rPr>
          <w:noProof/>
        </w:rPr>
        <w:t>3</w:t>
      </w:r>
      <w:r w:rsidRPr="004838F0">
        <w:fldChar w:fldCharType="end"/>
      </w:r>
      <w:bookmarkEnd w:id="143"/>
      <w:bookmarkEnd w:id="144"/>
      <w:r w:rsidRPr="004838F0">
        <w:t xml:space="preserve"> - Major Project Tasks</w:t>
      </w:r>
      <w:bookmarkEnd w:id="145"/>
      <w:bookmarkEnd w:id="146"/>
    </w:p>
    <w:tbl>
      <w:tblPr>
        <w:tblStyle w:val="GridTable5Dark-Accent11"/>
        <w:tblW w:w="9625"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ook w:val="04A0" w:firstRow="1" w:lastRow="0" w:firstColumn="1" w:lastColumn="0" w:noHBand="0" w:noVBand="1"/>
      </w:tblPr>
      <w:tblGrid>
        <w:gridCol w:w="885"/>
        <w:gridCol w:w="3269"/>
        <w:gridCol w:w="5471"/>
      </w:tblGrid>
      <w:tr w:rsidR="00D963CE" w:rsidRPr="00CB5D81" w14:paraId="4096F734" w14:textId="77777777" w:rsidTr="00F42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dxa"/>
            <w:shd w:val="clear" w:color="auto" w:fill="005700"/>
          </w:tcPr>
          <w:p w14:paraId="78F5B4EC" w14:textId="77777777" w:rsidR="00D963CE" w:rsidRPr="00CB5D81" w:rsidRDefault="00D963CE" w:rsidP="00861622">
            <w:pPr>
              <w:pStyle w:val="NoSpacing"/>
              <w:keepNext/>
              <w:rPr>
                <w:rFonts w:cs="Arial"/>
                <w:sz w:val="24"/>
                <w:szCs w:val="24"/>
              </w:rPr>
            </w:pPr>
            <w:r w:rsidRPr="00CB5D81">
              <w:rPr>
                <w:rFonts w:cs="Arial"/>
                <w:sz w:val="24"/>
                <w:szCs w:val="24"/>
              </w:rPr>
              <w:t>WBS Code</w:t>
            </w:r>
          </w:p>
        </w:tc>
        <w:tc>
          <w:tcPr>
            <w:tcW w:w="3269" w:type="dxa"/>
            <w:shd w:val="clear" w:color="auto" w:fill="005700"/>
          </w:tcPr>
          <w:p w14:paraId="052AAB50" w14:textId="77777777" w:rsidR="00D963CE" w:rsidRPr="00CB5D81" w:rsidRDefault="00D963CE" w:rsidP="00861622">
            <w:pPr>
              <w:pStyle w:val="NoSpacing"/>
              <w:keepNext/>
              <w:cnfStyle w:val="100000000000" w:firstRow="1" w:lastRow="0" w:firstColumn="0" w:lastColumn="0" w:oddVBand="0" w:evenVBand="0" w:oddHBand="0" w:evenHBand="0" w:firstRowFirstColumn="0" w:firstRowLastColumn="0" w:lastRowFirstColumn="0" w:lastRowLastColumn="0"/>
              <w:rPr>
                <w:rFonts w:cs="Arial"/>
                <w:sz w:val="24"/>
                <w:szCs w:val="24"/>
              </w:rPr>
            </w:pPr>
            <w:r w:rsidRPr="00CB5D81">
              <w:rPr>
                <w:rFonts w:cs="Arial"/>
                <w:sz w:val="24"/>
                <w:szCs w:val="24"/>
              </w:rPr>
              <w:t>Task Name</w:t>
            </w:r>
          </w:p>
        </w:tc>
        <w:tc>
          <w:tcPr>
            <w:tcW w:w="5471" w:type="dxa"/>
            <w:shd w:val="clear" w:color="auto" w:fill="005700"/>
          </w:tcPr>
          <w:p w14:paraId="50FACCFD" w14:textId="77777777" w:rsidR="00D963CE" w:rsidRPr="00CB5D81" w:rsidRDefault="00D963CE" w:rsidP="00861622">
            <w:pPr>
              <w:pStyle w:val="NoSpacing"/>
              <w:cnfStyle w:val="100000000000" w:firstRow="1" w:lastRow="0" w:firstColumn="0" w:lastColumn="0" w:oddVBand="0" w:evenVBand="0" w:oddHBand="0" w:evenHBand="0" w:firstRowFirstColumn="0" w:firstRowLastColumn="0" w:lastRowFirstColumn="0" w:lastRowLastColumn="0"/>
              <w:rPr>
                <w:rFonts w:cs="Arial"/>
                <w:sz w:val="24"/>
                <w:szCs w:val="24"/>
              </w:rPr>
            </w:pPr>
            <w:r w:rsidRPr="00CB5D81">
              <w:rPr>
                <w:rFonts w:cs="Arial"/>
                <w:sz w:val="24"/>
                <w:szCs w:val="24"/>
              </w:rPr>
              <w:t>Definition</w:t>
            </w:r>
          </w:p>
        </w:tc>
      </w:tr>
      <w:tr w:rsidR="00D963CE" w:rsidRPr="00CB5D81" w:rsidDel="00FD3D4C" w14:paraId="02344CC4" w14:textId="77777777" w:rsidTr="00F42668">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885" w:type="dxa"/>
            <w:shd w:val="clear" w:color="auto" w:fill="005700"/>
          </w:tcPr>
          <w:p w14:paraId="7A9651F1" w14:textId="77777777" w:rsidR="00D963CE" w:rsidRPr="00B023DF" w:rsidRDefault="00D963CE" w:rsidP="00861622">
            <w:pPr>
              <w:pStyle w:val="NoSpacing"/>
              <w:keepNext/>
              <w:rPr>
                <w:rFonts w:cs="Arial"/>
                <w:sz w:val="24"/>
                <w:szCs w:val="24"/>
              </w:rPr>
            </w:pPr>
            <w:r w:rsidRPr="00B023DF">
              <w:rPr>
                <w:rFonts w:cs="Arial"/>
                <w:sz w:val="24"/>
                <w:szCs w:val="24"/>
              </w:rPr>
              <w:t>1</w:t>
            </w:r>
          </w:p>
        </w:tc>
        <w:tc>
          <w:tcPr>
            <w:tcW w:w="3269" w:type="dxa"/>
            <w:shd w:val="clear" w:color="auto" w:fill="D6E3BC"/>
          </w:tcPr>
          <w:p w14:paraId="73D27266" w14:textId="77777777" w:rsidR="00D963CE" w:rsidRPr="00CB5D81" w:rsidRDefault="00D963CE" w:rsidP="00861622">
            <w:pPr>
              <w:pStyle w:val="NoSpacing"/>
              <w:keepNext/>
              <w:cnfStyle w:val="000000100000" w:firstRow="0" w:lastRow="0" w:firstColumn="0" w:lastColumn="0" w:oddVBand="0" w:evenVBand="0" w:oddHBand="1" w:evenHBand="0" w:firstRowFirstColumn="0" w:firstRowLastColumn="0" w:lastRowFirstColumn="0" w:lastRowLastColumn="0"/>
              <w:rPr>
                <w:rFonts w:cs="Arial"/>
                <w:sz w:val="24"/>
                <w:szCs w:val="24"/>
              </w:rPr>
            </w:pPr>
            <w:r>
              <w:rPr>
                <w:rFonts w:cs="Arial"/>
                <w:sz w:val="24"/>
                <w:szCs w:val="24"/>
              </w:rPr>
              <w:t xml:space="preserve">Project </w:t>
            </w:r>
            <w:r w:rsidRPr="00CB5D81">
              <w:rPr>
                <w:rFonts w:cs="Arial"/>
                <w:sz w:val="24"/>
                <w:szCs w:val="24"/>
              </w:rPr>
              <w:t>Initiation</w:t>
            </w:r>
            <w:r>
              <w:rPr>
                <w:rFonts w:cs="Arial"/>
                <w:sz w:val="24"/>
                <w:szCs w:val="24"/>
              </w:rPr>
              <w:t xml:space="preserve"> </w:t>
            </w:r>
          </w:p>
        </w:tc>
        <w:tc>
          <w:tcPr>
            <w:tcW w:w="5471" w:type="dxa"/>
            <w:shd w:val="clear" w:color="auto" w:fill="D6E3BC"/>
          </w:tcPr>
          <w:p w14:paraId="6B7BA9F7" w14:textId="77777777" w:rsidR="00D963CE" w:rsidRPr="00CB5D81" w:rsidRDefault="00D963CE" w:rsidP="00861622">
            <w:pPr>
              <w:pStyle w:val="No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CB5D81">
              <w:rPr>
                <w:rFonts w:cs="Arial"/>
                <w:sz w:val="24"/>
                <w:szCs w:val="24"/>
              </w:rPr>
              <w:t>The work to initiate the project.</w:t>
            </w:r>
          </w:p>
        </w:tc>
      </w:tr>
      <w:tr w:rsidR="00D963CE" w:rsidRPr="00CB5D81" w14:paraId="4B389893" w14:textId="77777777" w:rsidTr="00F42668">
        <w:trPr>
          <w:trHeight w:val="444"/>
        </w:trPr>
        <w:tc>
          <w:tcPr>
            <w:cnfStyle w:val="001000000000" w:firstRow="0" w:lastRow="0" w:firstColumn="1" w:lastColumn="0" w:oddVBand="0" w:evenVBand="0" w:oddHBand="0" w:evenHBand="0" w:firstRowFirstColumn="0" w:firstRowLastColumn="0" w:lastRowFirstColumn="0" w:lastRowLastColumn="0"/>
            <w:tcW w:w="885" w:type="dxa"/>
            <w:shd w:val="clear" w:color="auto" w:fill="005700"/>
          </w:tcPr>
          <w:p w14:paraId="2B719B33" w14:textId="77777777" w:rsidR="00D963CE" w:rsidRPr="00B023DF" w:rsidRDefault="00D963CE" w:rsidP="00861622">
            <w:pPr>
              <w:pStyle w:val="NoSpacing"/>
              <w:keepNext/>
              <w:rPr>
                <w:rFonts w:cs="Arial"/>
                <w:sz w:val="24"/>
                <w:szCs w:val="24"/>
              </w:rPr>
            </w:pPr>
            <w:r w:rsidRPr="00B023DF">
              <w:rPr>
                <w:rFonts w:cs="Arial"/>
                <w:sz w:val="24"/>
                <w:szCs w:val="24"/>
              </w:rPr>
              <w:t>2</w:t>
            </w:r>
          </w:p>
        </w:tc>
        <w:tc>
          <w:tcPr>
            <w:tcW w:w="3269" w:type="dxa"/>
            <w:shd w:val="clear" w:color="auto" w:fill="FFFFFF" w:themeFill="background1"/>
          </w:tcPr>
          <w:p w14:paraId="405BBC83" w14:textId="77777777" w:rsidR="00D963CE" w:rsidRPr="00CB5D81" w:rsidRDefault="00D963CE" w:rsidP="00861622">
            <w:pPr>
              <w:pStyle w:val="NoSpacing"/>
              <w:keepNext/>
              <w:cnfStyle w:val="000000000000" w:firstRow="0" w:lastRow="0" w:firstColumn="0" w:lastColumn="0" w:oddVBand="0" w:evenVBand="0" w:oddHBand="0" w:evenHBand="0" w:firstRowFirstColumn="0" w:firstRowLastColumn="0" w:lastRowFirstColumn="0" w:lastRowLastColumn="0"/>
              <w:rPr>
                <w:rFonts w:cs="Arial"/>
                <w:sz w:val="24"/>
                <w:szCs w:val="24"/>
              </w:rPr>
            </w:pPr>
            <w:r>
              <w:rPr>
                <w:rFonts w:eastAsia="Calibri" w:cs="Arial"/>
                <w:sz w:val="24"/>
                <w:szCs w:val="24"/>
              </w:rPr>
              <w:t xml:space="preserve">Project </w:t>
            </w:r>
            <w:r w:rsidRPr="00CB5D81">
              <w:rPr>
                <w:rFonts w:eastAsia="Calibri" w:cs="Arial"/>
                <w:sz w:val="24"/>
                <w:szCs w:val="24"/>
              </w:rPr>
              <w:t>Planning</w:t>
            </w:r>
          </w:p>
        </w:tc>
        <w:tc>
          <w:tcPr>
            <w:tcW w:w="5471" w:type="dxa"/>
            <w:shd w:val="clear" w:color="auto" w:fill="FFFFFF" w:themeFill="background1"/>
          </w:tcPr>
          <w:p w14:paraId="1A5BB4ED" w14:textId="77777777" w:rsidR="00D963CE" w:rsidRPr="00CB5D81" w:rsidRDefault="00D963CE" w:rsidP="00861622">
            <w:pPr>
              <w:pStyle w:val="NoSpacing"/>
              <w:cnfStyle w:val="000000000000" w:firstRow="0" w:lastRow="0" w:firstColumn="0" w:lastColumn="0" w:oddVBand="0" w:evenVBand="0" w:oddHBand="0" w:evenHBand="0" w:firstRowFirstColumn="0" w:firstRowLastColumn="0" w:lastRowFirstColumn="0" w:lastRowLastColumn="0"/>
              <w:rPr>
                <w:rFonts w:cs="Arial"/>
                <w:sz w:val="24"/>
                <w:szCs w:val="24"/>
              </w:rPr>
            </w:pPr>
            <w:r w:rsidRPr="00CB5D81">
              <w:rPr>
                <w:rFonts w:eastAsia="Calibri" w:cs="Arial"/>
                <w:sz w:val="24"/>
                <w:szCs w:val="24"/>
              </w:rPr>
              <w:t>Preliminary Project Proposal/Scope.</w:t>
            </w:r>
          </w:p>
        </w:tc>
      </w:tr>
      <w:tr w:rsidR="00D963CE" w:rsidRPr="00CB5D81" w:rsidDel="00FD3D4C" w14:paraId="4AE1CFF3" w14:textId="77777777" w:rsidTr="00F42668">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885" w:type="dxa"/>
            <w:shd w:val="clear" w:color="auto" w:fill="005700"/>
          </w:tcPr>
          <w:p w14:paraId="55422D3F" w14:textId="77777777" w:rsidR="00D963CE" w:rsidRPr="00B023DF" w:rsidRDefault="00D963CE" w:rsidP="00861622">
            <w:pPr>
              <w:pStyle w:val="NoSpacing"/>
              <w:keepNext/>
              <w:rPr>
                <w:rFonts w:cs="Arial"/>
                <w:sz w:val="24"/>
                <w:szCs w:val="24"/>
              </w:rPr>
            </w:pPr>
            <w:r w:rsidRPr="00B023DF">
              <w:rPr>
                <w:rFonts w:cs="Arial"/>
                <w:sz w:val="24"/>
                <w:szCs w:val="24"/>
              </w:rPr>
              <w:t>3</w:t>
            </w:r>
          </w:p>
        </w:tc>
        <w:tc>
          <w:tcPr>
            <w:tcW w:w="3269" w:type="dxa"/>
            <w:shd w:val="clear" w:color="auto" w:fill="D6E3BC"/>
          </w:tcPr>
          <w:p w14:paraId="66CEAEAA" w14:textId="77777777" w:rsidR="00D963CE" w:rsidRPr="00CB5D81" w:rsidRDefault="00D963CE" w:rsidP="00861622">
            <w:pPr>
              <w:pStyle w:val="NoSpacing"/>
              <w:keepNext/>
              <w:cnfStyle w:val="000000100000" w:firstRow="0" w:lastRow="0" w:firstColumn="0" w:lastColumn="0" w:oddVBand="0" w:evenVBand="0" w:oddHBand="1" w:evenHBand="0" w:firstRowFirstColumn="0" w:firstRowLastColumn="0" w:lastRowFirstColumn="0" w:lastRowLastColumn="0"/>
              <w:rPr>
                <w:rFonts w:cs="Arial"/>
                <w:sz w:val="24"/>
                <w:szCs w:val="24"/>
              </w:rPr>
            </w:pPr>
            <w:r>
              <w:rPr>
                <w:rFonts w:eastAsia="Calibri" w:cs="Arial"/>
                <w:sz w:val="24"/>
                <w:szCs w:val="24"/>
              </w:rPr>
              <w:t xml:space="preserve">Project </w:t>
            </w:r>
            <w:r w:rsidRPr="00CB5D81">
              <w:rPr>
                <w:rFonts w:eastAsia="Calibri" w:cs="Arial"/>
                <w:sz w:val="24"/>
                <w:szCs w:val="24"/>
              </w:rPr>
              <w:t>Execution</w:t>
            </w:r>
            <w:r>
              <w:rPr>
                <w:rFonts w:eastAsia="Calibri" w:cs="Arial"/>
                <w:sz w:val="24"/>
                <w:szCs w:val="24"/>
              </w:rPr>
              <w:t xml:space="preserve"> </w:t>
            </w:r>
          </w:p>
        </w:tc>
        <w:tc>
          <w:tcPr>
            <w:tcW w:w="5471" w:type="dxa"/>
            <w:shd w:val="clear" w:color="auto" w:fill="D6E3BC"/>
          </w:tcPr>
          <w:p w14:paraId="220F955D" w14:textId="77777777" w:rsidR="00D963CE" w:rsidRPr="00CA337E" w:rsidRDefault="00D963CE" w:rsidP="00861622">
            <w:pPr>
              <w:pStyle w:val="NoSpacing"/>
              <w:cnfStyle w:val="000000100000" w:firstRow="0" w:lastRow="0" w:firstColumn="0" w:lastColumn="0" w:oddVBand="0" w:evenVBand="0" w:oddHBand="1" w:evenHBand="0" w:firstRowFirstColumn="0" w:firstRowLastColumn="0" w:lastRowFirstColumn="0" w:lastRowLastColumn="0"/>
              <w:rPr>
                <w:rFonts w:eastAsia="Calibri" w:cs="Arial"/>
              </w:rPr>
            </w:pPr>
            <w:r w:rsidRPr="00CB5D81">
              <w:rPr>
                <w:rFonts w:eastAsia="Calibri" w:cs="Arial"/>
                <w:sz w:val="24"/>
                <w:szCs w:val="24"/>
              </w:rPr>
              <w:t>Identify &amp; Validate data requirements</w:t>
            </w:r>
            <w:r>
              <w:rPr>
                <w:rFonts w:eastAsia="Calibri" w:cs="Arial"/>
                <w:sz w:val="24"/>
                <w:szCs w:val="24"/>
              </w:rPr>
              <w:t xml:space="preserve">; </w:t>
            </w:r>
            <w:r w:rsidRPr="00CB5D81">
              <w:rPr>
                <w:rFonts w:eastAsia="Calibri" w:cs="Arial"/>
                <w:sz w:val="24"/>
                <w:szCs w:val="24"/>
              </w:rPr>
              <w:t>Research appropriate technical solution</w:t>
            </w:r>
            <w:r>
              <w:rPr>
                <w:rFonts w:eastAsia="Calibri" w:cs="Arial"/>
                <w:sz w:val="24"/>
                <w:szCs w:val="24"/>
              </w:rPr>
              <w:t>;</w:t>
            </w:r>
            <w:r w:rsidRPr="00CA337E">
              <w:rPr>
                <w:rFonts w:eastAsia="Calibri" w:cs="Arial"/>
                <w:b/>
                <w:bCs/>
              </w:rPr>
              <w:t xml:space="preserve"> </w:t>
            </w:r>
            <w:r w:rsidRPr="00CA337E">
              <w:rPr>
                <w:rFonts w:eastAsia="Calibri" w:cs="Arial"/>
              </w:rPr>
              <w:t>Complete Progress Report</w:t>
            </w:r>
            <w:r>
              <w:rPr>
                <w:rFonts w:eastAsia="Calibri" w:cs="Arial"/>
              </w:rPr>
              <w:t xml:space="preserve">; </w:t>
            </w:r>
            <w:r w:rsidRPr="00CB5D81">
              <w:rPr>
                <w:rFonts w:eastAsia="Calibri" w:cs="Arial"/>
                <w:sz w:val="24"/>
                <w:szCs w:val="24"/>
              </w:rPr>
              <w:t>Procure Softw</w:t>
            </w:r>
            <w:r>
              <w:rPr>
                <w:rFonts w:eastAsia="Calibri" w:cs="Arial"/>
                <w:sz w:val="24"/>
                <w:szCs w:val="24"/>
              </w:rPr>
              <w:t xml:space="preserve">are/ Instrumentation; </w:t>
            </w:r>
            <w:r w:rsidRPr="00CB5D81">
              <w:rPr>
                <w:rFonts w:eastAsia="Calibri" w:cs="Arial"/>
                <w:sz w:val="24"/>
                <w:szCs w:val="24"/>
              </w:rPr>
              <w:t>Operations Training</w:t>
            </w:r>
            <w:r>
              <w:rPr>
                <w:rFonts w:eastAsia="Calibri" w:cs="Arial"/>
                <w:sz w:val="24"/>
                <w:szCs w:val="24"/>
              </w:rPr>
              <w:t xml:space="preserve">; </w:t>
            </w:r>
            <w:r w:rsidRPr="00CB5D81">
              <w:rPr>
                <w:rFonts w:eastAsia="Calibri" w:cs="Arial"/>
                <w:sz w:val="24"/>
                <w:szCs w:val="24"/>
              </w:rPr>
              <w:t>GPR Survey/ Data collection</w:t>
            </w:r>
            <w:r>
              <w:rPr>
                <w:rFonts w:eastAsia="Calibri" w:cs="Arial"/>
                <w:sz w:val="24"/>
                <w:szCs w:val="24"/>
              </w:rPr>
              <w:t xml:space="preserve">; </w:t>
            </w:r>
            <w:r w:rsidRPr="00CB5D81">
              <w:rPr>
                <w:rFonts w:eastAsia="Calibri" w:cs="Arial"/>
                <w:sz w:val="24"/>
                <w:szCs w:val="24"/>
              </w:rPr>
              <w:t>Assessment of measurements</w:t>
            </w:r>
            <w:r>
              <w:rPr>
                <w:rFonts w:eastAsia="Calibri" w:cs="Arial"/>
                <w:sz w:val="24"/>
                <w:szCs w:val="24"/>
              </w:rPr>
              <w:t xml:space="preserve">: </w:t>
            </w:r>
            <w:r w:rsidRPr="00CB5D81">
              <w:rPr>
                <w:rFonts w:eastAsia="Calibri" w:cs="Arial"/>
                <w:sz w:val="24"/>
                <w:szCs w:val="24"/>
              </w:rPr>
              <w:t>Digitizing and Geoprocessing</w:t>
            </w:r>
            <w:r>
              <w:rPr>
                <w:rFonts w:eastAsia="Calibri" w:cs="Arial"/>
                <w:sz w:val="24"/>
                <w:szCs w:val="24"/>
              </w:rPr>
              <w:t xml:space="preserve">. </w:t>
            </w:r>
          </w:p>
        </w:tc>
      </w:tr>
      <w:tr w:rsidR="00D963CE" w:rsidRPr="00CB5D81" w:rsidDel="00FD3D4C" w14:paraId="147FBBF7" w14:textId="77777777" w:rsidTr="00F42668">
        <w:tc>
          <w:tcPr>
            <w:cnfStyle w:val="001000000000" w:firstRow="0" w:lastRow="0" w:firstColumn="1" w:lastColumn="0" w:oddVBand="0" w:evenVBand="0" w:oddHBand="0" w:evenHBand="0" w:firstRowFirstColumn="0" w:firstRowLastColumn="0" w:lastRowFirstColumn="0" w:lastRowLastColumn="0"/>
            <w:tcW w:w="885" w:type="dxa"/>
            <w:shd w:val="clear" w:color="auto" w:fill="005700"/>
          </w:tcPr>
          <w:p w14:paraId="53F37BD6" w14:textId="77777777" w:rsidR="00D963CE" w:rsidRPr="00B023DF" w:rsidRDefault="00D963CE" w:rsidP="00861622">
            <w:pPr>
              <w:pStyle w:val="NoSpacing"/>
              <w:keepNext/>
              <w:rPr>
                <w:rFonts w:cs="Arial"/>
                <w:sz w:val="24"/>
                <w:szCs w:val="24"/>
              </w:rPr>
            </w:pPr>
            <w:r w:rsidRPr="00B023DF">
              <w:rPr>
                <w:rFonts w:cs="Arial"/>
                <w:sz w:val="24"/>
                <w:szCs w:val="24"/>
              </w:rPr>
              <w:t>4</w:t>
            </w:r>
          </w:p>
        </w:tc>
        <w:tc>
          <w:tcPr>
            <w:tcW w:w="3269" w:type="dxa"/>
            <w:shd w:val="clear" w:color="auto" w:fill="FFFFFF" w:themeFill="background1"/>
          </w:tcPr>
          <w:p w14:paraId="3EE2A36C" w14:textId="77777777" w:rsidR="00D963CE" w:rsidRPr="00CB5D81" w:rsidRDefault="00D963CE" w:rsidP="00861622">
            <w:pPr>
              <w:pStyle w:val="NoSpacing"/>
              <w:keepNext/>
              <w:cnfStyle w:val="000000000000" w:firstRow="0" w:lastRow="0" w:firstColumn="0" w:lastColumn="0" w:oddVBand="0" w:evenVBand="0" w:oddHBand="0" w:evenHBand="0" w:firstRowFirstColumn="0" w:firstRowLastColumn="0" w:lastRowFirstColumn="0" w:lastRowLastColumn="0"/>
              <w:rPr>
                <w:rFonts w:cs="Arial"/>
                <w:sz w:val="24"/>
                <w:szCs w:val="24"/>
              </w:rPr>
            </w:pPr>
            <w:r w:rsidRPr="00BB63A8">
              <w:rPr>
                <w:rFonts w:cs="Arial"/>
                <w:sz w:val="24"/>
                <w:szCs w:val="24"/>
              </w:rPr>
              <w:t xml:space="preserve">Control/Analysis </w:t>
            </w:r>
          </w:p>
        </w:tc>
        <w:tc>
          <w:tcPr>
            <w:tcW w:w="5471" w:type="dxa"/>
            <w:shd w:val="clear" w:color="auto" w:fill="FFFFFF" w:themeFill="background1"/>
          </w:tcPr>
          <w:p w14:paraId="17A4488B" w14:textId="77777777" w:rsidR="00D963CE" w:rsidRPr="00CB5D81" w:rsidRDefault="00D963CE" w:rsidP="00861622">
            <w:pPr>
              <w:pStyle w:val="NoSpacing"/>
              <w:keepNext/>
              <w:cnfStyle w:val="000000000000" w:firstRow="0" w:lastRow="0" w:firstColumn="0" w:lastColumn="0" w:oddVBand="0" w:evenVBand="0" w:oddHBand="0" w:evenHBand="0" w:firstRowFirstColumn="0" w:firstRowLastColumn="0" w:lastRowFirstColumn="0" w:lastRowLastColumn="0"/>
              <w:rPr>
                <w:rFonts w:cs="Arial"/>
                <w:sz w:val="24"/>
                <w:szCs w:val="24"/>
              </w:rPr>
            </w:pPr>
            <w:r w:rsidRPr="00BB63A8">
              <w:rPr>
                <w:rFonts w:cs="Arial"/>
                <w:sz w:val="24"/>
                <w:szCs w:val="24"/>
              </w:rPr>
              <w:t>Project Management (Project Meetings, Bi-weekly Client Status reports, Academic Advisor Meetings, Project Management Plan Updates, Risk assessment/management.</w:t>
            </w:r>
          </w:p>
        </w:tc>
      </w:tr>
      <w:tr w:rsidR="00D963CE" w:rsidRPr="00CB5D81" w:rsidDel="00FD3D4C" w14:paraId="309AA047" w14:textId="77777777" w:rsidTr="00F42668">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885" w:type="dxa"/>
            <w:shd w:val="clear" w:color="auto" w:fill="005700"/>
          </w:tcPr>
          <w:p w14:paraId="035AA071" w14:textId="77777777" w:rsidR="00D963CE" w:rsidRPr="00B023DF" w:rsidRDefault="00D963CE" w:rsidP="00861622">
            <w:pPr>
              <w:pStyle w:val="NoSpacing"/>
              <w:keepNext/>
              <w:rPr>
                <w:rFonts w:cs="Arial"/>
                <w:sz w:val="24"/>
                <w:szCs w:val="24"/>
              </w:rPr>
            </w:pPr>
            <w:r w:rsidRPr="00B023DF">
              <w:rPr>
                <w:rFonts w:cs="Arial"/>
                <w:sz w:val="24"/>
                <w:szCs w:val="24"/>
              </w:rPr>
              <w:t>5</w:t>
            </w:r>
          </w:p>
        </w:tc>
        <w:tc>
          <w:tcPr>
            <w:tcW w:w="3269" w:type="dxa"/>
            <w:shd w:val="clear" w:color="auto" w:fill="D6E3BC"/>
          </w:tcPr>
          <w:p w14:paraId="46C9BAE2" w14:textId="77777777" w:rsidR="00D963CE" w:rsidRPr="00CB5D81" w:rsidRDefault="00D963CE" w:rsidP="00861622">
            <w:pPr>
              <w:cnfStyle w:val="000000100000" w:firstRow="0" w:lastRow="0" w:firstColumn="0" w:lastColumn="0" w:oddVBand="0" w:evenVBand="0" w:oddHBand="1" w:evenHBand="0" w:firstRowFirstColumn="0" w:firstRowLastColumn="0" w:lastRowFirstColumn="0" w:lastRowLastColumn="0"/>
              <w:rPr>
                <w:rFonts w:eastAsia="Calibri" w:cs="Arial"/>
                <w:sz w:val="24"/>
                <w:szCs w:val="24"/>
              </w:rPr>
            </w:pPr>
            <w:r w:rsidRPr="00CB5D81">
              <w:rPr>
                <w:rFonts w:eastAsia="Calibri" w:cs="Arial"/>
                <w:sz w:val="24"/>
                <w:szCs w:val="24"/>
              </w:rPr>
              <w:t>Closeout</w:t>
            </w:r>
          </w:p>
        </w:tc>
        <w:tc>
          <w:tcPr>
            <w:tcW w:w="5471" w:type="dxa"/>
            <w:shd w:val="clear" w:color="auto" w:fill="D6E3BC"/>
          </w:tcPr>
          <w:p w14:paraId="441353E8" w14:textId="77777777" w:rsidR="00D963CE" w:rsidRPr="00CA337E" w:rsidRDefault="00D963CE" w:rsidP="00861622">
            <w:pPr>
              <w:cnfStyle w:val="000000100000" w:firstRow="0" w:lastRow="0" w:firstColumn="0" w:lastColumn="0" w:oddVBand="0" w:evenVBand="0" w:oddHBand="1" w:evenHBand="0" w:firstRowFirstColumn="0" w:firstRowLastColumn="0" w:lastRowFirstColumn="0" w:lastRowLastColumn="0"/>
              <w:rPr>
                <w:rFonts w:eastAsia="Calibri" w:cs="Arial"/>
                <w:sz w:val="24"/>
                <w:szCs w:val="24"/>
              </w:rPr>
            </w:pPr>
            <w:r>
              <w:rPr>
                <w:rFonts w:eastAsia="Calibri" w:cs="Arial"/>
                <w:sz w:val="24"/>
                <w:szCs w:val="24"/>
              </w:rPr>
              <w:t xml:space="preserve">Audit Procurement; Document </w:t>
            </w:r>
            <w:r w:rsidRPr="00CA337E">
              <w:rPr>
                <w:rFonts w:eastAsia="Calibri" w:cs="Arial"/>
                <w:sz w:val="24"/>
                <w:szCs w:val="24"/>
              </w:rPr>
              <w:t>Methodology/Lessons</w:t>
            </w:r>
          </w:p>
          <w:p w14:paraId="3486C306" w14:textId="77777777" w:rsidR="00D963CE" w:rsidRPr="00CA337E" w:rsidRDefault="00D963CE" w:rsidP="00861622">
            <w:pPr>
              <w:cnfStyle w:val="000000100000" w:firstRow="0" w:lastRow="0" w:firstColumn="0" w:lastColumn="0" w:oddVBand="0" w:evenVBand="0" w:oddHBand="1" w:evenHBand="0" w:firstRowFirstColumn="0" w:firstRowLastColumn="0" w:lastRowFirstColumn="0" w:lastRowLastColumn="0"/>
              <w:rPr>
                <w:rFonts w:eastAsia="Calibri" w:cs="Arial"/>
                <w:sz w:val="24"/>
                <w:szCs w:val="24"/>
              </w:rPr>
            </w:pPr>
            <w:r>
              <w:rPr>
                <w:rFonts w:eastAsia="Calibri" w:cs="Arial"/>
                <w:sz w:val="24"/>
                <w:szCs w:val="24"/>
              </w:rPr>
              <w:t xml:space="preserve">Learned; Front of House/Presentation; </w:t>
            </w:r>
            <w:r w:rsidRPr="00CA337E">
              <w:rPr>
                <w:rFonts w:eastAsia="Calibri" w:cs="Arial"/>
                <w:sz w:val="24"/>
                <w:szCs w:val="24"/>
              </w:rPr>
              <w:t>Gain Formal</w:t>
            </w:r>
          </w:p>
          <w:p w14:paraId="30F48B8E" w14:textId="77777777" w:rsidR="00D963CE" w:rsidRPr="00CB5D81" w:rsidRDefault="00D963CE" w:rsidP="00861622">
            <w:pPr>
              <w:cnfStyle w:val="000000100000" w:firstRow="0" w:lastRow="0" w:firstColumn="0" w:lastColumn="0" w:oddVBand="0" w:evenVBand="0" w:oddHBand="1" w:evenHBand="0" w:firstRowFirstColumn="0" w:firstRowLastColumn="0" w:lastRowFirstColumn="0" w:lastRowLastColumn="0"/>
              <w:rPr>
                <w:rFonts w:eastAsia="Calibri" w:cs="Arial"/>
                <w:sz w:val="24"/>
                <w:szCs w:val="24"/>
              </w:rPr>
            </w:pPr>
            <w:r>
              <w:rPr>
                <w:rFonts w:eastAsia="Calibri" w:cs="Arial"/>
                <w:sz w:val="24"/>
                <w:szCs w:val="24"/>
              </w:rPr>
              <w:t xml:space="preserve">Acceptance; Archive </w:t>
            </w:r>
            <w:r w:rsidRPr="00CA337E">
              <w:rPr>
                <w:rFonts w:eastAsia="Calibri" w:cs="Arial"/>
                <w:sz w:val="24"/>
                <w:szCs w:val="24"/>
              </w:rPr>
              <w:t>Files/Documents</w:t>
            </w:r>
          </w:p>
        </w:tc>
      </w:tr>
    </w:tbl>
    <w:p w14:paraId="37038787" w14:textId="77777777" w:rsidR="00D963CE" w:rsidRDefault="00D963CE" w:rsidP="00D963CE">
      <w:pPr>
        <w:rPr>
          <w:b/>
        </w:rPr>
      </w:pPr>
    </w:p>
    <w:p w14:paraId="38F53307" w14:textId="0F7315E9" w:rsidR="00C9715B" w:rsidRDefault="00BA347C" w:rsidP="00C9715B">
      <w:pPr>
        <w:keepNext/>
        <w:jc w:val="center"/>
      </w:pPr>
      <w:r>
        <w:rPr>
          <w:noProof/>
          <w:lang w:val="en-US"/>
        </w:rPr>
        <w:drawing>
          <wp:inline distT="0" distB="0" distL="0" distR="0" wp14:anchorId="52A915B9" wp14:editId="50587F8C">
            <wp:extent cx="7087163" cy="4512663"/>
            <wp:effectExtent l="0" t="8255"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16200000">
                      <a:off x="0" y="0"/>
                      <a:ext cx="7138411" cy="4545295"/>
                    </a:xfrm>
                    <a:prstGeom prst="rect">
                      <a:avLst/>
                    </a:prstGeom>
                  </pic:spPr>
                </pic:pic>
              </a:graphicData>
            </a:graphic>
          </wp:inline>
        </w:drawing>
      </w:r>
    </w:p>
    <w:p w14:paraId="109C001B" w14:textId="2F07BC95" w:rsidR="00D963CE" w:rsidRPr="00C9715B" w:rsidRDefault="00C9715B" w:rsidP="00AB3062">
      <w:pPr>
        <w:pStyle w:val="GPR-Caption"/>
      </w:pPr>
      <w:bookmarkStart w:id="147" w:name="_Toc451882128"/>
      <w:bookmarkStart w:id="148" w:name="_Toc451882336"/>
      <w:r w:rsidRPr="00C9715B">
        <w:t xml:space="preserve">Figure </w:t>
      </w:r>
      <w:r w:rsidRPr="00C9715B">
        <w:fldChar w:fldCharType="begin"/>
      </w:r>
      <w:r w:rsidRPr="00C9715B">
        <w:instrText xml:space="preserve"> SEQ Figure \* ARABIC </w:instrText>
      </w:r>
      <w:r w:rsidRPr="00C9715B">
        <w:fldChar w:fldCharType="separate"/>
      </w:r>
      <w:r w:rsidR="00B94818">
        <w:rPr>
          <w:noProof/>
        </w:rPr>
        <w:t>28</w:t>
      </w:r>
      <w:r w:rsidRPr="00C9715B">
        <w:fldChar w:fldCharType="end"/>
      </w:r>
      <w:r w:rsidRPr="00C9715B">
        <w:t xml:space="preserve"> </w:t>
      </w:r>
      <w:r w:rsidR="00AB3062">
        <w:t xml:space="preserve">- </w:t>
      </w:r>
      <w:r w:rsidRPr="00C9715B">
        <w:t>Work Breakdown Structure of Project</w:t>
      </w:r>
      <w:bookmarkEnd w:id="147"/>
      <w:bookmarkEnd w:id="148"/>
    </w:p>
    <w:p w14:paraId="4BBCC295" w14:textId="07F3F352" w:rsidR="00D963CE" w:rsidRPr="00DF3A46" w:rsidRDefault="00A84515" w:rsidP="00F10C9E">
      <w:pPr>
        <w:pStyle w:val="Heading2"/>
      </w:pPr>
      <w:bookmarkStart w:id="149" w:name="_Toc451882296"/>
      <w:r>
        <w:t>6</w:t>
      </w:r>
      <w:r w:rsidR="00790515">
        <w:t>.3</w:t>
      </w:r>
      <w:r w:rsidR="00D963CE" w:rsidRPr="00DF3A46">
        <w:t xml:space="preserve"> </w:t>
      </w:r>
      <w:r w:rsidR="00DF5B0B">
        <w:t>Final Cost Update</w:t>
      </w:r>
      <w:r w:rsidR="00D963CE" w:rsidRPr="00DF3A46">
        <w:t xml:space="preserve"> for GPR Survey of Museum of Jordan Interments</w:t>
      </w:r>
      <w:bookmarkEnd w:id="149"/>
      <w:r w:rsidR="00D963CE" w:rsidRPr="00DF3A46">
        <w:t xml:space="preserve"> </w:t>
      </w:r>
    </w:p>
    <w:p w14:paraId="23819F81" w14:textId="4527973E" w:rsidR="00D963CE" w:rsidRDefault="00D963CE" w:rsidP="00D963CE">
      <w:pPr>
        <w:jc w:val="both"/>
      </w:pPr>
      <w:r w:rsidRPr="00367F65">
        <w:t xml:space="preserve">The project </w:t>
      </w:r>
      <w:r>
        <w:t>was</w:t>
      </w:r>
      <w:r w:rsidRPr="00367F65">
        <w:t xml:space="preserve"> initiated through the act of identifying the required data.  To this end, staff of the Jordan Museum and the Town of Lincoln </w:t>
      </w:r>
      <w:r>
        <w:t>were</w:t>
      </w:r>
      <w:r w:rsidRPr="00367F65">
        <w:t xml:space="preserve"> interviewed to determine the data needs</w:t>
      </w:r>
      <w:r>
        <w:t xml:space="preserve"> and conduct a survey of the grounds completing subsequent tasks and milestones the work entails</w:t>
      </w:r>
      <w:r w:rsidRPr="00367F65">
        <w:t>.</w:t>
      </w:r>
      <w:r>
        <w:t xml:space="preserve"> </w:t>
      </w:r>
    </w:p>
    <w:p w14:paraId="3ED0D561" w14:textId="4D6E6FAB" w:rsidR="00D963CE" w:rsidRDefault="004269CB" w:rsidP="00D963CE">
      <w:pPr>
        <w:jc w:val="both"/>
      </w:pPr>
      <w:r>
        <w:t xml:space="preserve">The project is in turn completed and a total of </w:t>
      </w:r>
      <w:r w:rsidR="00AB3062">
        <w:rPr>
          <w:b/>
        </w:rPr>
        <w:t>90</w:t>
      </w:r>
      <w:r w:rsidRPr="004269CB">
        <w:rPr>
          <w:b/>
        </w:rPr>
        <w:t>3.5 hours</w:t>
      </w:r>
      <w:r>
        <w:t xml:space="preserve"> have been expended. </w:t>
      </w:r>
    </w:p>
    <w:p w14:paraId="6C96C8F2" w14:textId="3344429F" w:rsidR="00D963CE" w:rsidRPr="00367F65" w:rsidRDefault="00D963CE" w:rsidP="00D963CE">
      <w:pPr>
        <w:jc w:val="both"/>
      </w:pPr>
      <w:r w:rsidRPr="009F2162">
        <w:fldChar w:fldCharType="begin"/>
      </w:r>
      <w:r w:rsidRPr="009F2162">
        <w:instrText xml:space="preserve"> REF _Ref440907308 \h </w:instrText>
      </w:r>
      <w:r w:rsidRPr="009F2162">
        <w:fldChar w:fldCharType="separate"/>
      </w:r>
      <w:r w:rsidR="00B94818" w:rsidRPr="008B079A">
        <w:t xml:space="preserve">Table </w:t>
      </w:r>
      <w:r w:rsidR="00B94818">
        <w:rPr>
          <w:noProof/>
        </w:rPr>
        <w:t>4</w:t>
      </w:r>
      <w:r w:rsidRPr="009F2162">
        <w:fldChar w:fldCharType="end"/>
      </w:r>
      <w:r w:rsidRPr="009F2162">
        <w:t xml:space="preserve"> details </w:t>
      </w:r>
      <w:r w:rsidRPr="00367F65">
        <w:t xml:space="preserve">the </w:t>
      </w:r>
      <w:r>
        <w:t>total of all labour and costs for the entirety of the project</w:t>
      </w:r>
      <w:r w:rsidRPr="00367F65">
        <w:t xml:space="preserve">: </w:t>
      </w:r>
    </w:p>
    <w:p w14:paraId="6FA7DC87" w14:textId="77777777" w:rsidR="00D963CE" w:rsidRPr="008B079A" w:rsidRDefault="00D963CE" w:rsidP="00536EF9">
      <w:pPr>
        <w:pStyle w:val="GPR-Caption"/>
        <w:jc w:val="left"/>
      </w:pPr>
      <w:bookmarkStart w:id="150" w:name="_Ref440907308"/>
      <w:bookmarkStart w:id="151" w:name="_Toc446616351"/>
      <w:bookmarkStart w:id="152" w:name="_Toc451882344"/>
      <w:r w:rsidRPr="008B079A">
        <w:t xml:space="preserve">Table </w:t>
      </w:r>
      <w:r w:rsidRPr="008B079A">
        <w:fldChar w:fldCharType="begin"/>
      </w:r>
      <w:r w:rsidRPr="008B079A">
        <w:instrText xml:space="preserve"> SEQ Table \* ARABIC </w:instrText>
      </w:r>
      <w:r w:rsidRPr="008B079A">
        <w:fldChar w:fldCharType="separate"/>
      </w:r>
      <w:r w:rsidR="00B94818">
        <w:rPr>
          <w:noProof/>
        </w:rPr>
        <w:t>4</w:t>
      </w:r>
      <w:r w:rsidRPr="008B079A">
        <w:fldChar w:fldCharType="end"/>
      </w:r>
      <w:bookmarkEnd w:id="150"/>
      <w:r>
        <w:t xml:space="preserve"> -</w:t>
      </w:r>
      <w:r w:rsidRPr="008B079A">
        <w:t xml:space="preserve"> Total Cost of Proposed GPR Survey</w:t>
      </w:r>
      <w:bookmarkEnd w:id="151"/>
      <w:bookmarkEnd w:id="152"/>
    </w:p>
    <w:tbl>
      <w:tblPr>
        <w:tblStyle w:val="TableGrid"/>
        <w:tblW w:w="9576" w:type="dxa"/>
        <w:tblLook w:val="04A0" w:firstRow="1" w:lastRow="0" w:firstColumn="1" w:lastColumn="0" w:noHBand="0" w:noVBand="1"/>
      </w:tblPr>
      <w:tblGrid>
        <w:gridCol w:w="1705"/>
        <w:gridCol w:w="2981"/>
        <w:gridCol w:w="2445"/>
        <w:gridCol w:w="2445"/>
      </w:tblGrid>
      <w:tr w:rsidR="00D963CE" w:rsidRPr="00367F65" w14:paraId="5E725FE2" w14:textId="77777777" w:rsidTr="00861622">
        <w:tc>
          <w:tcPr>
            <w:tcW w:w="1705" w:type="dxa"/>
          </w:tcPr>
          <w:p w14:paraId="15C4278C" w14:textId="77777777" w:rsidR="00D963CE" w:rsidRPr="00EF4E17" w:rsidRDefault="00D963CE" w:rsidP="00861622">
            <w:pPr>
              <w:jc w:val="both"/>
              <w:rPr>
                <w:b/>
              </w:rPr>
            </w:pPr>
            <w:r w:rsidRPr="00EF4E17">
              <w:rPr>
                <w:b/>
              </w:rPr>
              <w:t>Project Start Date</w:t>
            </w:r>
          </w:p>
        </w:tc>
        <w:tc>
          <w:tcPr>
            <w:tcW w:w="2981" w:type="dxa"/>
            <w:tcBorders>
              <w:right w:val="single" w:sz="4" w:space="0" w:color="auto"/>
            </w:tcBorders>
          </w:tcPr>
          <w:p w14:paraId="212DED1E" w14:textId="77777777" w:rsidR="00D963CE" w:rsidRPr="002804A3" w:rsidRDefault="00D963CE" w:rsidP="00861622">
            <w:pPr>
              <w:jc w:val="both"/>
              <w:rPr>
                <w:rFonts w:ascii="Calibri" w:eastAsia="Times New Roman" w:hAnsi="Calibri" w:cs="Times New Roman"/>
                <w:color w:val="000000"/>
              </w:rPr>
            </w:pPr>
            <w:r w:rsidRPr="002804A3">
              <w:rPr>
                <w:rFonts w:ascii="Calibri" w:eastAsia="Times New Roman" w:hAnsi="Calibri" w:cs="Times New Roman"/>
                <w:color w:val="000000"/>
              </w:rPr>
              <w:t>Thu 10/15/15</w:t>
            </w:r>
          </w:p>
        </w:tc>
        <w:tc>
          <w:tcPr>
            <w:tcW w:w="2445" w:type="dxa"/>
            <w:tcBorders>
              <w:top w:val="single" w:sz="4" w:space="0" w:color="auto"/>
              <w:left w:val="single" w:sz="4" w:space="0" w:color="auto"/>
              <w:bottom w:val="single" w:sz="4" w:space="0" w:color="auto"/>
              <w:right w:val="single" w:sz="4" w:space="0" w:color="auto"/>
            </w:tcBorders>
            <w:shd w:val="clear" w:color="auto" w:fill="FFD47D"/>
          </w:tcPr>
          <w:p w14:paraId="79EE67C5" w14:textId="77777777" w:rsidR="00D963CE" w:rsidRPr="00A4256A" w:rsidRDefault="00D963CE" w:rsidP="00861622">
            <w:pPr>
              <w:jc w:val="both"/>
              <w:rPr>
                <w:rFonts w:ascii="Calibri" w:eastAsia="Times New Roman" w:hAnsi="Calibri" w:cs="Times New Roman"/>
                <w:color w:val="000000"/>
              </w:rPr>
            </w:pPr>
            <w:r w:rsidRPr="00A4256A">
              <w:rPr>
                <w:b/>
              </w:rPr>
              <w:t>Project Start Date</w:t>
            </w:r>
          </w:p>
        </w:tc>
        <w:tc>
          <w:tcPr>
            <w:tcW w:w="2445" w:type="dxa"/>
            <w:tcBorders>
              <w:top w:val="single" w:sz="4" w:space="0" w:color="auto"/>
              <w:left w:val="single" w:sz="4" w:space="0" w:color="auto"/>
              <w:bottom w:val="single" w:sz="4" w:space="0" w:color="auto"/>
              <w:right w:val="single" w:sz="4" w:space="0" w:color="auto"/>
            </w:tcBorders>
            <w:shd w:val="clear" w:color="auto" w:fill="FFD47D"/>
          </w:tcPr>
          <w:p w14:paraId="4A0FE288" w14:textId="77777777" w:rsidR="00D963CE" w:rsidRPr="00A4256A" w:rsidRDefault="00D963CE" w:rsidP="00861622">
            <w:pPr>
              <w:jc w:val="both"/>
              <w:rPr>
                <w:rFonts w:ascii="Calibri" w:eastAsia="Times New Roman" w:hAnsi="Calibri" w:cs="Times New Roman"/>
                <w:b/>
                <w:color w:val="000000"/>
              </w:rPr>
            </w:pPr>
            <w:r w:rsidRPr="00A4256A">
              <w:rPr>
                <w:rFonts w:ascii="Calibri" w:eastAsia="Times New Roman" w:hAnsi="Calibri" w:cs="Times New Roman"/>
                <w:b/>
                <w:color w:val="000000"/>
              </w:rPr>
              <w:t>Thu 10/15/15</w:t>
            </w:r>
          </w:p>
        </w:tc>
      </w:tr>
      <w:tr w:rsidR="00D963CE" w:rsidRPr="00367F65" w14:paraId="5C5A410B" w14:textId="77777777" w:rsidTr="00861622">
        <w:tc>
          <w:tcPr>
            <w:tcW w:w="1705" w:type="dxa"/>
          </w:tcPr>
          <w:p w14:paraId="64D55131" w14:textId="77777777" w:rsidR="00D963CE" w:rsidRPr="00EF4E17" w:rsidRDefault="00D963CE" w:rsidP="00861622">
            <w:pPr>
              <w:jc w:val="both"/>
              <w:rPr>
                <w:b/>
              </w:rPr>
            </w:pPr>
            <w:r w:rsidRPr="00EF4E17">
              <w:rPr>
                <w:b/>
              </w:rPr>
              <w:t>Project Sign-off</w:t>
            </w:r>
          </w:p>
        </w:tc>
        <w:tc>
          <w:tcPr>
            <w:tcW w:w="2981" w:type="dxa"/>
            <w:tcBorders>
              <w:right w:val="single" w:sz="4" w:space="0" w:color="auto"/>
            </w:tcBorders>
          </w:tcPr>
          <w:p w14:paraId="6698BAD0" w14:textId="77777777" w:rsidR="00D963CE" w:rsidRPr="002804A3" w:rsidRDefault="00D963CE" w:rsidP="00861622">
            <w:pPr>
              <w:jc w:val="both"/>
              <w:rPr>
                <w:rFonts w:ascii="Calibri" w:eastAsia="Times New Roman" w:hAnsi="Calibri" w:cs="Times New Roman"/>
                <w:color w:val="000000"/>
              </w:rPr>
            </w:pPr>
            <w:r w:rsidRPr="002804A3">
              <w:rPr>
                <w:rFonts w:ascii="Calibri" w:eastAsia="Times New Roman" w:hAnsi="Calibri" w:cs="Times New Roman"/>
                <w:color w:val="000000"/>
              </w:rPr>
              <w:t>Fri 6/10/16</w:t>
            </w:r>
          </w:p>
        </w:tc>
        <w:tc>
          <w:tcPr>
            <w:tcW w:w="2445" w:type="dxa"/>
            <w:tcBorders>
              <w:top w:val="single" w:sz="4" w:space="0" w:color="auto"/>
              <w:left w:val="single" w:sz="4" w:space="0" w:color="auto"/>
              <w:bottom w:val="single" w:sz="4" w:space="0" w:color="auto"/>
              <w:right w:val="single" w:sz="4" w:space="0" w:color="auto"/>
            </w:tcBorders>
            <w:shd w:val="clear" w:color="auto" w:fill="FFD47D"/>
          </w:tcPr>
          <w:p w14:paraId="0C439AA0" w14:textId="77777777" w:rsidR="00D963CE" w:rsidRPr="00A4256A" w:rsidRDefault="00D963CE" w:rsidP="00861622">
            <w:pPr>
              <w:jc w:val="both"/>
              <w:rPr>
                <w:rFonts w:ascii="Calibri" w:eastAsia="Times New Roman" w:hAnsi="Calibri" w:cs="Times New Roman"/>
                <w:color w:val="000000"/>
              </w:rPr>
            </w:pPr>
            <w:r w:rsidRPr="00A4256A">
              <w:rPr>
                <w:b/>
              </w:rPr>
              <w:t>Project Sign-off</w:t>
            </w:r>
          </w:p>
        </w:tc>
        <w:tc>
          <w:tcPr>
            <w:tcW w:w="2445" w:type="dxa"/>
            <w:tcBorders>
              <w:top w:val="single" w:sz="4" w:space="0" w:color="auto"/>
              <w:left w:val="single" w:sz="4" w:space="0" w:color="auto"/>
              <w:bottom w:val="single" w:sz="4" w:space="0" w:color="auto"/>
              <w:right w:val="single" w:sz="4" w:space="0" w:color="auto"/>
            </w:tcBorders>
            <w:shd w:val="clear" w:color="auto" w:fill="FFD47D"/>
          </w:tcPr>
          <w:p w14:paraId="188FB688" w14:textId="77777777" w:rsidR="00D963CE" w:rsidRPr="00A4256A" w:rsidRDefault="00D963CE" w:rsidP="00861622">
            <w:pPr>
              <w:jc w:val="both"/>
              <w:rPr>
                <w:rFonts w:ascii="Calibri" w:eastAsia="Times New Roman" w:hAnsi="Calibri" w:cs="Times New Roman"/>
                <w:b/>
                <w:color w:val="000000"/>
              </w:rPr>
            </w:pPr>
            <w:r w:rsidRPr="00A4256A">
              <w:rPr>
                <w:rFonts w:ascii="Calibri" w:eastAsia="Times New Roman" w:hAnsi="Calibri" w:cs="Times New Roman"/>
                <w:b/>
                <w:color w:val="000000"/>
              </w:rPr>
              <w:t>Fri 6/10/16</w:t>
            </w:r>
          </w:p>
        </w:tc>
      </w:tr>
      <w:tr w:rsidR="00D963CE" w:rsidRPr="00367F65" w14:paraId="05566D8D" w14:textId="77777777" w:rsidTr="00861622">
        <w:tc>
          <w:tcPr>
            <w:tcW w:w="1705" w:type="dxa"/>
          </w:tcPr>
          <w:p w14:paraId="0D7E2156" w14:textId="77777777" w:rsidR="00D963CE" w:rsidRPr="00EF4E17" w:rsidRDefault="00D963CE" w:rsidP="00861622">
            <w:pPr>
              <w:rPr>
                <w:b/>
              </w:rPr>
            </w:pPr>
            <w:r>
              <w:rPr>
                <w:b/>
              </w:rPr>
              <w:t xml:space="preserve">Proposed Time </w:t>
            </w:r>
          </w:p>
        </w:tc>
        <w:tc>
          <w:tcPr>
            <w:tcW w:w="2981" w:type="dxa"/>
            <w:tcBorders>
              <w:right w:val="single" w:sz="4" w:space="0" w:color="auto"/>
            </w:tcBorders>
          </w:tcPr>
          <w:p w14:paraId="3AD187A8" w14:textId="77777777" w:rsidR="00D963CE" w:rsidRPr="002804A3" w:rsidRDefault="00D963CE" w:rsidP="00861622">
            <w:pPr>
              <w:jc w:val="both"/>
              <w:rPr>
                <w:rFonts w:ascii="Calibri" w:eastAsia="Times New Roman" w:hAnsi="Calibri" w:cs="Times New Roman"/>
                <w:color w:val="000000"/>
              </w:rPr>
            </w:pPr>
            <w:r w:rsidRPr="002804A3">
              <w:rPr>
                <w:rFonts w:ascii="Calibri" w:eastAsia="Times New Roman" w:hAnsi="Calibri" w:cs="Times New Roman"/>
                <w:color w:val="000000"/>
              </w:rPr>
              <w:t>338.57 hrs</w:t>
            </w:r>
          </w:p>
        </w:tc>
        <w:tc>
          <w:tcPr>
            <w:tcW w:w="2445" w:type="dxa"/>
            <w:tcBorders>
              <w:top w:val="single" w:sz="4" w:space="0" w:color="auto"/>
              <w:left w:val="single" w:sz="4" w:space="0" w:color="auto"/>
              <w:bottom w:val="single" w:sz="4" w:space="0" w:color="auto"/>
              <w:right w:val="single" w:sz="4" w:space="0" w:color="auto"/>
            </w:tcBorders>
            <w:shd w:val="clear" w:color="auto" w:fill="FFD47D"/>
          </w:tcPr>
          <w:p w14:paraId="134E0057" w14:textId="77777777" w:rsidR="00D963CE" w:rsidRPr="00A4256A" w:rsidRDefault="00D963CE" w:rsidP="00861622">
            <w:pPr>
              <w:jc w:val="both"/>
              <w:rPr>
                <w:rFonts w:ascii="Calibri" w:eastAsia="Times New Roman" w:hAnsi="Calibri" w:cs="Times New Roman"/>
                <w:color w:val="000000"/>
              </w:rPr>
            </w:pPr>
            <w:r w:rsidRPr="00A4256A">
              <w:rPr>
                <w:rFonts w:ascii="Calibri" w:eastAsia="Calibri" w:hAnsi="Calibri" w:cs="Times New Roman"/>
                <w:b/>
              </w:rPr>
              <w:t>Time (person hours)</w:t>
            </w:r>
          </w:p>
        </w:tc>
        <w:tc>
          <w:tcPr>
            <w:tcW w:w="2445" w:type="dxa"/>
            <w:tcBorders>
              <w:top w:val="single" w:sz="4" w:space="0" w:color="auto"/>
              <w:left w:val="single" w:sz="4" w:space="0" w:color="auto"/>
              <w:bottom w:val="single" w:sz="4" w:space="0" w:color="auto"/>
              <w:right w:val="single" w:sz="4" w:space="0" w:color="auto"/>
            </w:tcBorders>
            <w:shd w:val="clear" w:color="auto" w:fill="FFD47D"/>
          </w:tcPr>
          <w:p w14:paraId="326FC7F2" w14:textId="03ADD81B" w:rsidR="00D963CE" w:rsidRPr="00A4256A" w:rsidRDefault="004D0191" w:rsidP="00861622">
            <w:pPr>
              <w:jc w:val="both"/>
              <w:rPr>
                <w:rFonts w:ascii="Calibri" w:eastAsia="Times New Roman" w:hAnsi="Calibri" w:cs="Times New Roman"/>
                <w:b/>
                <w:color w:val="000000"/>
              </w:rPr>
            </w:pPr>
            <w:r>
              <w:rPr>
                <w:rFonts w:ascii="Calibri" w:eastAsia="Calibri" w:hAnsi="Calibri" w:cs="Times New Roman"/>
                <w:b/>
              </w:rPr>
              <w:t>90</w:t>
            </w:r>
            <w:r w:rsidR="00AB5BEB">
              <w:rPr>
                <w:rFonts w:ascii="Calibri" w:eastAsia="Calibri" w:hAnsi="Calibri" w:cs="Times New Roman"/>
                <w:b/>
              </w:rPr>
              <w:t>3.5</w:t>
            </w:r>
            <w:r w:rsidR="00D963CE" w:rsidRPr="00A4256A">
              <w:rPr>
                <w:rFonts w:ascii="Calibri" w:eastAsia="Calibri" w:hAnsi="Calibri" w:cs="Times New Roman"/>
                <w:b/>
              </w:rPr>
              <w:t xml:space="preserve"> hrs</w:t>
            </w:r>
          </w:p>
        </w:tc>
      </w:tr>
      <w:tr w:rsidR="00D963CE" w:rsidRPr="00001E19" w14:paraId="110765B2" w14:textId="77777777" w:rsidTr="00861622">
        <w:trPr>
          <w:trHeight w:val="152"/>
        </w:trPr>
        <w:tc>
          <w:tcPr>
            <w:tcW w:w="1705" w:type="dxa"/>
            <w:tcBorders>
              <w:bottom w:val="single" w:sz="4" w:space="0" w:color="auto"/>
            </w:tcBorders>
          </w:tcPr>
          <w:p w14:paraId="5FB57D82" w14:textId="77777777" w:rsidR="00D963CE" w:rsidRPr="00EF4E17" w:rsidRDefault="00D963CE" w:rsidP="00861622">
            <w:pPr>
              <w:rPr>
                <w:b/>
              </w:rPr>
            </w:pPr>
            <w:r>
              <w:rPr>
                <w:b/>
              </w:rPr>
              <w:t xml:space="preserve">Proposed Cost </w:t>
            </w:r>
          </w:p>
        </w:tc>
        <w:tc>
          <w:tcPr>
            <w:tcW w:w="2981" w:type="dxa"/>
            <w:tcBorders>
              <w:bottom w:val="single" w:sz="4" w:space="0" w:color="auto"/>
              <w:right w:val="single" w:sz="4" w:space="0" w:color="auto"/>
            </w:tcBorders>
          </w:tcPr>
          <w:p w14:paraId="509CC269" w14:textId="77777777" w:rsidR="00D963CE" w:rsidRPr="002804A3" w:rsidRDefault="00D963CE" w:rsidP="00861622">
            <w:pPr>
              <w:jc w:val="both"/>
              <w:rPr>
                <w:b/>
                <w:sz w:val="24"/>
              </w:rPr>
            </w:pPr>
            <w:r w:rsidRPr="002804A3">
              <w:rPr>
                <w:b/>
                <w:sz w:val="28"/>
              </w:rPr>
              <w:t>$</w:t>
            </w:r>
            <w:r w:rsidRPr="00D3328B">
              <w:rPr>
                <w:b/>
                <w:sz w:val="28"/>
              </w:rPr>
              <w:t>3</w:t>
            </w:r>
            <w:r>
              <w:rPr>
                <w:b/>
                <w:sz w:val="28"/>
              </w:rPr>
              <w:t>3,515.43</w:t>
            </w:r>
          </w:p>
        </w:tc>
        <w:tc>
          <w:tcPr>
            <w:tcW w:w="2445" w:type="dxa"/>
            <w:tcBorders>
              <w:top w:val="single" w:sz="4" w:space="0" w:color="auto"/>
              <w:left w:val="single" w:sz="4" w:space="0" w:color="auto"/>
              <w:bottom w:val="single" w:sz="4" w:space="0" w:color="auto"/>
              <w:right w:val="single" w:sz="4" w:space="0" w:color="auto"/>
            </w:tcBorders>
            <w:shd w:val="clear" w:color="auto" w:fill="FFD47D"/>
          </w:tcPr>
          <w:p w14:paraId="28DB1C59" w14:textId="77777777" w:rsidR="00D963CE" w:rsidRPr="00A4256A" w:rsidRDefault="00D963CE" w:rsidP="00861622">
            <w:pPr>
              <w:jc w:val="both"/>
              <w:rPr>
                <w:b/>
              </w:rPr>
            </w:pPr>
            <w:r w:rsidRPr="00A4256A">
              <w:rPr>
                <w:rFonts w:ascii="Calibri" w:eastAsia="Calibri" w:hAnsi="Calibri" w:cs="Times New Roman"/>
                <w:b/>
              </w:rPr>
              <w:t>Updated Cost</w:t>
            </w:r>
          </w:p>
        </w:tc>
        <w:tc>
          <w:tcPr>
            <w:tcW w:w="2445" w:type="dxa"/>
            <w:tcBorders>
              <w:top w:val="single" w:sz="4" w:space="0" w:color="auto"/>
              <w:left w:val="single" w:sz="4" w:space="0" w:color="auto"/>
              <w:bottom w:val="single" w:sz="4" w:space="0" w:color="auto"/>
              <w:right w:val="single" w:sz="4" w:space="0" w:color="auto"/>
            </w:tcBorders>
            <w:shd w:val="clear" w:color="auto" w:fill="FFD47D"/>
          </w:tcPr>
          <w:p w14:paraId="78DB52E0" w14:textId="4E808E61" w:rsidR="00D963CE" w:rsidRPr="002804A3" w:rsidRDefault="00AB5BEB" w:rsidP="004D0191">
            <w:pPr>
              <w:jc w:val="both"/>
              <w:rPr>
                <w:b/>
                <w:sz w:val="28"/>
              </w:rPr>
            </w:pPr>
            <w:r w:rsidRPr="00AB5BEB">
              <w:rPr>
                <w:b/>
                <w:sz w:val="28"/>
              </w:rPr>
              <w:t>$</w:t>
            </w:r>
            <w:r w:rsidR="004D0191">
              <w:rPr>
                <w:b/>
                <w:sz w:val="28"/>
              </w:rPr>
              <w:t>90,228.24</w:t>
            </w:r>
          </w:p>
        </w:tc>
      </w:tr>
    </w:tbl>
    <w:p w14:paraId="08CF59F8" w14:textId="77777777" w:rsidR="00D963CE" w:rsidRPr="00D2092A" w:rsidRDefault="00D963CE" w:rsidP="009155DE">
      <w:pPr>
        <w:jc w:val="both"/>
      </w:pPr>
    </w:p>
    <w:p w14:paraId="0D7C7BFF" w14:textId="59BB558B" w:rsidR="0032227F" w:rsidRPr="00990B4A" w:rsidRDefault="00A84515" w:rsidP="00F10C9E">
      <w:pPr>
        <w:pStyle w:val="Heading2"/>
      </w:pPr>
      <w:bookmarkStart w:id="153" w:name="_Toc451882297"/>
      <w:r>
        <w:t>6</w:t>
      </w:r>
      <w:r w:rsidR="00790515">
        <w:t>.4</w:t>
      </w:r>
      <w:r w:rsidR="009F128C" w:rsidRPr="00990B4A">
        <w:t xml:space="preserve"> </w:t>
      </w:r>
      <w:r w:rsidR="0032227F" w:rsidRPr="00990B4A">
        <w:t>Budget</w:t>
      </w:r>
      <w:bookmarkEnd w:id="153"/>
    </w:p>
    <w:p w14:paraId="69A75197" w14:textId="70AAAAF5" w:rsidR="006C40C7" w:rsidRPr="003D09C2" w:rsidRDefault="006C40C7" w:rsidP="006C40C7">
      <w:pPr>
        <w:jc w:val="both"/>
        <w:rPr>
          <w:b/>
          <w:lang w:val="en"/>
        </w:rPr>
      </w:pPr>
      <w:r w:rsidRPr="003D09C2">
        <w:rPr>
          <w:b/>
          <w:lang w:val="en"/>
        </w:rPr>
        <w:t>*Please note: The budget presented in this report is for learning purposes only; the client is in no way expected to incur these costs. The value of this project is being donated to the client by the student consultants, Niagara College and the advisory staff.</w:t>
      </w:r>
    </w:p>
    <w:p w14:paraId="609D7E56" w14:textId="268245D3" w:rsidR="006C40C7" w:rsidRDefault="006B25A0" w:rsidP="00DD6298">
      <w:pPr>
        <w:jc w:val="both"/>
      </w:pPr>
      <w:r>
        <w:fldChar w:fldCharType="begin"/>
      </w:r>
      <w:r>
        <w:instrText xml:space="preserve"> REF _Ref440914216 \h </w:instrText>
      </w:r>
      <w:r w:rsidR="00DD6298">
        <w:instrText xml:space="preserve"> \* MERGEFORMAT </w:instrText>
      </w:r>
      <w:r>
        <w:fldChar w:fldCharType="separate"/>
      </w:r>
      <w:r w:rsidR="00B94818" w:rsidRPr="00B94818">
        <w:t>Table 5</w:t>
      </w:r>
      <w:r>
        <w:fldChar w:fldCharType="end"/>
      </w:r>
      <w:r w:rsidR="00B1101B">
        <w:t xml:space="preserve"> </w:t>
      </w:r>
      <w:r w:rsidR="006C40C7" w:rsidRPr="00700D94">
        <w:t xml:space="preserve">outlines the </w:t>
      </w:r>
      <w:r w:rsidR="00C8598E">
        <w:t xml:space="preserve">updated total number of hours and cost of labour </w:t>
      </w:r>
      <w:r w:rsidR="006C40C7" w:rsidRPr="00700D94">
        <w:t>provided by JJT Consulting</w:t>
      </w:r>
      <w:r>
        <w:t>.</w:t>
      </w:r>
    </w:p>
    <w:p w14:paraId="609C926C" w14:textId="13A5432D" w:rsidR="006C40C7" w:rsidRPr="00E80F84" w:rsidRDefault="006C40C7" w:rsidP="006C40C7">
      <w:pPr>
        <w:pStyle w:val="Caption"/>
        <w:keepNext/>
        <w:jc w:val="both"/>
        <w:rPr>
          <w:color w:val="005400"/>
        </w:rPr>
      </w:pPr>
      <w:bookmarkStart w:id="154" w:name="_Ref440914216"/>
      <w:bookmarkStart w:id="155" w:name="_Toc446616383"/>
      <w:bookmarkStart w:id="156" w:name="_Toc451882345"/>
      <w:r w:rsidRPr="00E80F84">
        <w:rPr>
          <w:color w:val="005400"/>
        </w:rPr>
        <w:t xml:space="preserve">Table </w:t>
      </w:r>
      <w:r w:rsidRPr="00E80F84">
        <w:rPr>
          <w:color w:val="005400"/>
        </w:rPr>
        <w:fldChar w:fldCharType="begin"/>
      </w:r>
      <w:r w:rsidRPr="00E80F84">
        <w:rPr>
          <w:color w:val="005400"/>
        </w:rPr>
        <w:instrText xml:space="preserve"> SEQ Table \* ARABIC </w:instrText>
      </w:r>
      <w:r w:rsidRPr="00E80F84">
        <w:rPr>
          <w:color w:val="005400"/>
        </w:rPr>
        <w:fldChar w:fldCharType="separate"/>
      </w:r>
      <w:r w:rsidR="00B94818">
        <w:rPr>
          <w:noProof/>
          <w:color w:val="005400"/>
        </w:rPr>
        <w:t>5</w:t>
      </w:r>
      <w:r w:rsidRPr="00E80F84">
        <w:rPr>
          <w:color w:val="005400"/>
        </w:rPr>
        <w:fldChar w:fldCharType="end"/>
      </w:r>
      <w:bookmarkEnd w:id="154"/>
      <w:r w:rsidR="003902C5">
        <w:rPr>
          <w:color w:val="005400"/>
        </w:rPr>
        <w:t xml:space="preserve"> -</w:t>
      </w:r>
      <w:r w:rsidRPr="00E80F84">
        <w:rPr>
          <w:color w:val="005400"/>
        </w:rPr>
        <w:t xml:space="preserve"> Total Cost of the Project</w:t>
      </w:r>
      <w:bookmarkEnd w:id="155"/>
      <w:bookmarkEnd w:id="156"/>
    </w:p>
    <w:tbl>
      <w:tblPr>
        <w:tblW w:w="8190" w:type="dxa"/>
        <w:jc w:val="center"/>
        <w:tblLook w:val="04A0" w:firstRow="1" w:lastRow="0" w:firstColumn="1" w:lastColumn="0" w:noHBand="0" w:noVBand="1"/>
      </w:tblPr>
      <w:tblGrid>
        <w:gridCol w:w="2340"/>
        <w:gridCol w:w="2160"/>
        <w:gridCol w:w="2340"/>
        <w:gridCol w:w="1350"/>
      </w:tblGrid>
      <w:tr w:rsidR="009B134A" w:rsidRPr="00E80F84" w14:paraId="0EF10599" w14:textId="77777777" w:rsidTr="009B134A">
        <w:trPr>
          <w:trHeight w:val="300"/>
          <w:jc w:val="center"/>
        </w:trPr>
        <w:tc>
          <w:tcPr>
            <w:tcW w:w="8190" w:type="dxa"/>
            <w:gridSpan w:val="4"/>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5AA674A0" w14:textId="7C15ACD5" w:rsidR="009B134A" w:rsidRPr="00E80F84" w:rsidRDefault="009B134A" w:rsidP="00E80F84">
            <w:pPr>
              <w:spacing w:after="0" w:line="240" w:lineRule="auto"/>
              <w:jc w:val="center"/>
              <w:rPr>
                <w:rFonts w:ascii="Calibri" w:eastAsia="Times New Roman" w:hAnsi="Calibri" w:cs="Times New Roman"/>
                <w:b/>
                <w:bCs/>
                <w:color w:val="000000"/>
                <w:lang w:val="en-US"/>
              </w:rPr>
            </w:pPr>
            <w:r>
              <w:rPr>
                <w:rFonts w:ascii="Calibri" w:eastAsia="Times New Roman" w:hAnsi="Calibri" w:cs="Times New Roman"/>
                <w:b/>
                <w:bCs/>
                <w:color w:val="000000"/>
                <w:lang w:val="en-US"/>
              </w:rPr>
              <w:t>JJT Consulting Fees</w:t>
            </w:r>
          </w:p>
        </w:tc>
      </w:tr>
      <w:tr w:rsidR="009B134A" w:rsidRPr="00E80F84" w14:paraId="703C4163" w14:textId="77777777" w:rsidTr="009B134A">
        <w:trPr>
          <w:trHeight w:val="300"/>
          <w:jc w:val="center"/>
        </w:trPr>
        <w:tc>
          <w:tcPr>
            <w:tcW w:w="2340" w:type="dxa"/>
            <w:tcBorders>
              <w:top w:val="nil"/>
              <w:left w:val="single" w:sz="4" w:space="0" w:color="auto"/>
              <w:bottom w:val="single" w:sz="4" w:space="0" w:color="auto"/>
              <w:right w:val="single" w:sz="4" w:space="0" w:color="auto"/>
            </w:tcBorders>
            <w:shd w:val="clear" w:color="000000" w:fill="8EA9DB"/>
            <w:noWrap/>
            <w:vAlign w:val="bottom"/>
          </w:tcPr>
          <w:p w14:paraId="6A83D033" w14:textId="3174F3AD" w:rsidR="009B134A" w:rsidRPr="00E80F84" w:rsidRDefault="009B134A" w:rsidP="00A013C6">
            <w:pPr>
              <w:spacing w:after="0" w:line="240" w:lineRule="auto"/>
              <w:jc w:val="center"/>
              <w:rPr>
                <w:rFonts w:ascii="Calibri" w:eastAsia="Times New Roman" w:hAnsi="Calibri" w:cs="Times New Roman"/>
                <w:b/>
                <w:bCs/>
                <w:color w:val="000000"/>
                <w:lang w:val="en-US"/>
              </w:rPr>
            </w:pPr>
            <w:r w:rsidRPr="00E80F84">
              <w:rPr>
                <w:rFonts w:ascii="Calibri" w:eastAsia="Times New Roman" w:hAnsi="Calibri" w:cs="Times New Roman"/>
                <w:b/>
                <w:bCs/>
                <w:color w:val="000000"/>
                <w:lang w:val="en-US"/>
              </w:rPr>
              <w:t>Project Member</w:t>
            </w:r>
          </w:p>
        </w:tc>
        <w:tc>
          <w:tcPr>
            <w:tcW w:w="2160" w:type="dxa"/>
            <w:tcBorders>
              <w:top w:val="single" w:sz="4" w:space="0" w:color="auto"/>
              <w:left w:val="nil"/>
              <w:bottom w:val="single" w:sz="4" w:space="0" w:color="auto"/>
              <w:right w:val="single" w:sz="4" w:space="0" w:color="auto"/>
            </w:tcBorders>
            <w:shd w:val="clear" w:color="000000" w:fill="B4C6E7"/>
            <w:noWrap/>
            <w:vAlign w:val="bottom"/>
          </w:tcPr>
          <w:p w14:paraId="5DD71542" w14:textId="6EB50BBC" w:rsidR="009B134A" w:rsidRPr="00E80F84" w:rsidRDefault="009B134A" w:rsidP="00A013C6">
            <w:pPr>
              <w:spacing w:after="0" w:line="240" w:lineRule="auto"/>
              <w:jc w:val="center"/>
              <w:rPr>
                <w:rFonts w:ascii="Calibri" w:eastAsia="Times New Roman" w:hAnsi="Calibri" w:cs="Times New Roman"/>
                <w:b/>
                <w:bCs/>
                <w:color w:val="000000"/>
                <w:lang w:val="en-US"/>
              </w:rPr>
            </w:pPr>
            <w:r w:rsidRPr="00E80F84">
              <w:rPr>
                <w:rFonts w:ascii="Calibri" w:eastAsia="Times New Roman" w:hAnsi="Calibri" w:cs="Times New Roman"/>
                <w:b/>
                <w:bCs/>
                <w:color w:val="000000"/>
                <w:lang w:val="en-US"/>
              </w:rPr>
              <w:t>Pay/ Hour</w:t>
            </w:r>
          </w:p>
        </w:tc>
        <w:tc>
          <w:tcPr>
            <w:tcW w:w="2340" w:type="dxa"/>
            <w:tcBorders>
              <w:top w:val="single" w:sz="4" w:space="0" w:color="auto"/>
              <w:left w:val="single" w:sz="4" w:space="0" w:color="auto"/>
              <w:bottom w:val="single" w:sz="4" w:space="0" w:color="auto"/>
              <w:right w:val="nil"/>
            </w:tcBorders>
            <w:shd w:val="clear" w:color="000000" w:fill="B4C6E7"/>
            <w:noWrap/>
            <w:vAlign w:val="bottom"/>
          </w:tcPr>
          <w:p w14:paraId="1F5771ED" w14:textId="6C9379AA" w:rsidR="009B134A" w:rsidRPr="00E80F84" w:rsidRDefault="00C94C2D" w:rsidP="00A013C6">
            <w:pPr>
              <w:spacing w:after="0" w:line="240" w:lineRule="auto"/>
              <w:jc w:val="center"/>
              <w:rPr>
                <w:rFonts w:ascii="Calibri" w:eastAsia="Times New Roman" w:hAnsi="Calibri" w:cs="Times New Roman"/>
                <w:b/>
                <w:bCs/>
                <w:color w:val="000000"/>
                <w:lang w:val="en-US"/>
              </w:rPr>
            </w:pPr>
            <w:r>
              <w:rPr>
                <w:rFonts w:ascii="Calibri" w:eastAsia="Times New Roman" w:hAnsi="Calibri" w:cs="Times New Roman"/>
                <w:b/>
                <w:bCs/>
                <w:color w:val="000000"/>
                <w:lang w:val="en-US"/>
              </w:rPr>
              <w:t>Total</w:t>
            </w:r>
            <w:r w:rsidR="009B134A" w:rsidRPr="00E80F84">
              <w:rPr>
                <w:rFonts w:ascii="Calibri" w:eastAsia="Times New Roman" w:hAnsi="Calibri" w:cs="Times New Roman"/>
                <w:b/>
                <w:bCs/>
                <w:color w:val="000000"/>
                <w:lang w:val="en-US"/>
              </w:rPr>
              <w:t xml:space="preserve"> Hours </w:t>
            </w:r>
          </w:p>
        </w:tc>
        <w:tc>
          <w:tcPr>
            <w:tcW w:w="1350" w:type="dxa"/>
            <w:tcBorders>
              <w:top w:val="nil"/>
              <w:left w:val="single" w:sz="4" w:space="0" w:color="auto"/>
              <w:bottom w:val="single" w:sz="4" w:space="0" w:color="auto"/>
              <w:right w:val="single" w:sz="4" w:space="0" w:color="auto"/>
            </w:tcBorders>
            <w:shd w:val="clear" w:color="000000" w:fill="8EA9DB"/>
            <w:noWrap/>
            <w:vAlign w:val="bottom"/>
          </w:tcPr>
          <w:p w14:paraId="78BA489E" w14:textId="60407AE7" w:rsidR="009B134A" w:rsidRPr="00E80F84" w:rsidRDefault="009B134A" w:rsidP="00A013C6">
            <w:pPr>
              <w:spacing w:after="0" w:line="240" w:lineRule="auto"/>
              <w:jc w:val="center"/>
              <w:rPr>
                <w:rFonts w:ascii="Calibri" w:eastAsia="Times New Roman" w:hAnsi="Calibri" w:cs="Times New Roman"/>
                <w:b/>
                <w:bCs/>
                <w:color w:val="000000"/>
                <w:lang w:val="en-US"/>
              </w:rPr>
            </w:pPr>
            <w:r w:rsidRPr="00E80F84">
              <w:rPr>
                <w:rFonts w:ascii="Calibri" w:eastAsia="Times New Roman" w:hAnsi="Calibri" w:cs="Times New Roman"/>
                <w:b/>
                <w:bCs/>
                <w:color w:val="000000"/>
                <w:lang w:val="en-US"/>
              </w:rPr>
              <w:t>Total</w:t>
            </w:r>
          </w:p>
        </w:tc>
      </w:tr>
      <w:tr w:rsidR="009B134A" w:rsidRPr="00E80F84" w14:paraId="51B25337" w14:textId="77777777" w:rsidTr="009B134A">
        <w:trPr>
          <w:trHeight w:val="300"/>
          <w:jc w:val="center"/>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0829E" w14:textId="77777777" w:rsidR="009B134A" w:rsidRPr="00FA6F7D" w:rsidRDefault="009B134A" w:rsidP="00A013C6">
            <w:pPr>
              <w:spacing w:after="0" w:line="240" w:lineRule="auto"/>
              <w:rPr>
                <w:rFonts w:ascii="Calibri" w:eastAsia="Times New Roman" w:hAnsi="Calibri" w:cs="Times New Roman"/>
                <w:b/>
                <w:color w:val="000000"/>
                <w:lang w:val="en-US"/>
              </w:rPr>
            </w:pPr>
            <w:r w:rsidRPr="00FA6F7D">
              <w:rPr>
                <w:rFonts w:ascii="Calibri" w:eastAsia="Times New Roman" w:hAnsi="Calibri" w:cs="Times New Roman"/>
                <w:b/>
                <w:color w:val="000000"/>
                <w:lang w:val="en-US"/>
              </w:rPr>
              <w:t>Jessica Chan</w:t>
            </w:r>
          </w:p>
        </w:tc>
        <w:tc>
          <w:tcPr>
            <w:tcW w:w="2160"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14:paraId="2A4FBE8B" w14:textId="06E91560" w:rsidR="009B134A" w:rsidRPr="00E80F84" w:rsidRDefault="009B134A" w:rsidP="00A013C6">
            <w:pPr>
              <w:spacing w:after="0" w:line="240" w:lineRule="auto"/>
              <w:jc w:val="center"/>
              <w:rPr>
                <w:rFonts w:ascii="Calibri" w:eastAsia="Times New Roman" w:hAnsi="Calibri" w:cs="Times New Roman"/>
                <w:color w:val="000000"/>
                <w:lang w:val="en-US"/>
              </w:rPr>
            </w:pPr>
            <w:r w:rsidRPr="00E80F84">
              <w:rPr>
                <w:rFonts w:ascii="Calibri" w:eastAsia="Times New Roman" w:hAnsi="Calibri" w:cs="Times New Roman"/>
                <w:color w:val="000000"/>
                <w:lang w:val="en-US"/>
              </w:rPr>
              <w:t xml:space="preserve"> </w:t>
            </w:r>
            <w:r>
              <w:rPr>
                <w:rFonts w:ascii="Calibri" w:eastAsia="Times New Roman" w:hAnsi="Calibri" w:cs="Times New Roman"/>
                <w:color w:val="000000"/>
                <w:lang w:val="en-US"/>
              </w:rPr>
              <w:t>$</w:t>
            </w:r>
            <w:r w:rsidRPr="00E80F84">
              <w:rPr>
                <w:rFonts w:ascii="Calibri" w:eastAsia="Times New Roman" w:hAnsi="Calibri" w:cs="Times New Roman"/>
                <w:color w:val="000000"/>
                <w:lang w:val="en-US"/>
              </w:rPr>
              <w:t xml:space="preserve">80.00 </w:t>
            </w:r>
          </w:p>
        </w:tc>
        <w:tc>
          <w:tcPr>
            <w:tcW w:w="2340"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14:paraId="504D977D" w14:textId="6F1719A8" w:rsidR="009B134A" w:rsidRPr="00E80F84" w:rsidRDefault="00C94C2D" w:rsidP="00A013C6">
            <w:pPr>
              <w:spacing w:after="0" w:line="240" w:lineRule="auto"/>
              <w:jc w:val="center"/>
              <w:rPr>
                <w:rFonts w:ascii="Calibri" w:eastAsia="Times New Roman" w:hAnsi="Calibri" w:cs="Times New Roman"/>
                <w:color w:val="000000"/>
                <w:lang w:val="en-US"/>
              </w:rPr>
            </w:pPr>
            <w:r>
              <w:rPr>
                <w:rFonts w:ascii="Calibri" w:eastAsia="Times New Roman" w:hAnsi="Calibri" w:cs="Times New Roman"/>
                <w:color w:val="000000"/>
                <w:lang w:val="en-US"/>
              </w:rPr>
              <w:t>290</w:t>
            </w:r>
          </w:p>
        </w:tc>
        <w:tc>
          <w:tcPr>
            <w:tcW w:w="1350" w:type="dxa"/>
            <w:tcBorders>
              <w:top w:val="nil"/>
              <w:left w:val="nil"/>
              <w:bottom w:val="single" w:sz="4" w:space="0" w:color="auto"/>
              <w:right w:val="single" w:sz="4" w:space="0" w:color="auto"/>
            </w:tcBorders>
            <w:shd w:val="clear" w:color="auto" w:fill="auto"/>
            <w:noWrap/>
            <w:vAlign w:val="bottom"/>
            <w:hideMark/>
          </w:tcPr>
          <w:p w14:paraId="4BB96AB4" w14:textId="65C345EE" w:rsidR="009B134A" w:rsidRPr="00E80F84" w:rsidRDefault="009B134A" w:rsidP="00C94C2D">
            <w:pPr>
              <w:spacing w:after="0" w:line="240" w:lineRule="auto"/>
              <w:jc w:val="right"/>
              <w:rPr>
                <w:rFonts w:ascii="Calibri" w:eastAsia="Times New Roman" w:hAnsi="Calibri" w:cs="Times New Roman"/>
                <w:color w:val="000000"/>
                <w:lang w:val="en-US"/>
              </w:rPr>
            </w:pPr>
            <w:r w:rsidRPr="00E80F84">
              <w:rPr>
                <w:rFonts w:ascii="Calibri" w:eastAsia="Times New Roman" w:hAnsi="Calibri" w:cs="Times New Roman"/>
                <w:color w:val="000000"/>
                <w:lang w:val="en-US"/>
              </w:rPr>
              <w:t xml:space="preserve"> $</w:t>
            </w:r>
            <w:r w:rsidR="00C94C2D">
              <w:rPr>
                <w:rFonts w:ascii="Calibri" w:eastAsia="Times New Roman" w:hAnsi="Calibri" w:cs="Times New Roman"/>
                <w:color w:val="000000"/>
                <w:lang w:val="en-US"/>
              </w:rPr>
              <w:t>23,200</w:t>
            </w:r>
            <w:r w:rsidRPr="00E80F84">
              <w:rPr>
                <w:rFonts w:ascii="Calibri" w:eastAsia="Times New Roman" w:hAnsi="Calibri" w:cs="Times New Roman"/>
                <w:color w:val="000000"/>
                <w:lang w:val="en-US"/>
              </w:rPr>
              <w:t xml:space="preserve">.00 </w:t>
            </w:r>
          </w:p>
        </w:tc>
      </w:tr>
      <w:tr w:rsidR="009B134A" w:rsidRPr="00E80F84" w14:paraId="3FC5EFC9" w14:textId="77777777" w:rsidTr="009B134A">
        <w:trPr>
          <w:trHeight w:val="300"/>
          <w:jc w:val="center"/>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2F3DD8" w14:textId="77777777" w:rsidR="009B134A" w:rsidRPr="00FA6F7D" w:rsidRDefault="009B134A" w:rsidP="00A013C6">
            <w:pPr>
              <w:spacing w:after="0" w:line="240" w:lineRule="auto"/>
              <w:rPr>
                <w:rFonts w:ascii="Calibri" w:eastAsia="Times New Roman" w:hAnsi="Calibri" w:cs="Times New Roman"/>
                <w:b/>
                <w:color w:val="000000"/>
                <w:lang w:val="en-US"/>
              </w:rPr>
            </w:pPr>
            <w:r w:rsidRPr="00FA6F7D">
              <w:rPr>
                <w:rFonts w:ascii="Calibri" w:eastAsia="Times New Roman" w:hAnsi="Calibri" w:cs="Times New Roman"/>
                <w:b/>
                <w:color w:val="000000"/>
                <w:lang w:val="en-US"/>
              </w:rPr>
              <w:t>Travis Vanos</w:t>
            </w:r>
          </w:p>
        </w:tc>
        <w:tc>
          <w:tcPr>
            <w:tcW w:w="2160"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14:paraId="4C6471A4" w14:textId="5D6EAF5B" w:rsidR="009B134A" w:rsidRPr="00E80F84" w:rsidRDefault="009B134A" w:rsidP="00A013C6">
            <w:pPr>
              <w:spacing w:after="0" w:line="240" w:lineRule="auto"/>
              <w:jc w:val="center"/>
              <w:rPr>
                <w:rFonts w:ascii="Calibri" w:eastAsia="Times New Roman" w:hAnsi="Calibri" w:cs="Times New Roman"/>
                <w:color w:val="000000"/>
                <w:lang w:val="en-US"/>
              </w:rPr>
            </w:pPr>
            <w:r w:rsidRPr="00E80F84">
              <w:rPr>
                <w:rFonts w:ascii="Calibri" w:eastAsia="Times New Roman" w:hAnsi="Calibri" w:cs="Times New Roman"/>
                <w:color w:val="000000"/>
                <w:lang w:val="en-US"/>
              </w:rPr>
              <w:t xml:space="preserve"> $80.00 </w:t>
            </w:r>
          </w:p>
        </w:tc>
        <w:tc>
          <w:tcPr>
            <w:tcW w:w="2340"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14:paraId="4468892E" w14:textId="494CF984" w:rsidR="009B134A" w:rsidRPr="00E80F84" w:rsidRDefault="00743DC8" w:rsidP="00A013C6">
            <w:pPr>
              <w:spacing w:after="0" w:line="240" w:lineRule="auto"/>
              <w:jc w:val="center"/>
              <w:rPr>
                <w:rFonts w:ascii="Calibri" w:eastAsia="Times New Roman" w:hAnsi="Calibri" w:cs="Times New Roman"/>
                <w:color w:val="000000"/>
                <w:lang w:val="en-US"/>
              </w:rPr>
            </w:pPr>
            <w:r>
              <w:rPr>
                <w:rFonts w:ascii="Calibri" w:eastAsia="Times New Roman" w:hAnsi="Calibri" w:cs="Times New Roman"/>
                <w:color w:val="000000"/>
                <w:lang w:val="en-US"/>
              </w:rPr>
              <w:t>306</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79637310" w14:textId="7276F302" w:rsidR="009B134A" w:rsidRPr="00E80F84" w:rsidRDefault="009B134A" w:rsidP="00743DC8">
            <w:pPr>
              <w:spacing w:after="0" w:line="240" w:lineRule="auto"/>
              <w:jc w:val="right"/>
              <w:rPr>
                <w:rFonts w:ascii="Calibri" w:eastAsia="Times New Roman" w:hAnsi="Calibri" w:cs="Times New Roman"/>
                <w:color w:val="000000"/>
                <w:lang w:val="en-US"/>
              </w:rPr>
            </w:pPr>
            <w:r w:rsidRPr="00E80F84">
              <w:rPr>
                <w:rFonts w:ascii="Calibri" w:eastAsia="Times New Roman" w:hAnsi="Calibri" w:cs="Times New Roman"/>
                <w:color w:val="000000"/>
                <w:lang w:val="en-US"/>
              </w:rPr>
              <w:t xml:space="preserve"> </w:t>
            </w:r>
            <w:r w:rsidR="00743DC8">
              <w:rPr>
                <w:rFonts w:ascii="Calibri" w:eastAsia="Times New Roman" w:hAnsi="Calibri" w:cs="Times New Roman"/>
                <w:color w:val="000000"/>
                <w:lang w:val="en-US"/>
              </w:rPr>
              <w:t>$24</w:t>
            </w:r>
            <w:r w:rsidR="00743DC8" w:rsidRPr="00E80F84">
              <w:rPr>
                <w:rFonts w:ascii="Calibri" w:eastAsia="Times New Roman" w:hAnsi="Calibri" w:cs="Times New Roman"/>
                <w:color w:val="000000"/>
                <w:lang w:val="en-US"/>
              </w:rPr>
              <w:t>,</w:t>
            </w:r>
            <w:r w:rsidR="00743DC8">
              <w:rPr>
                <w:rFonts w:ascii="Calibri" w:eastAsia="Times New Roman" w:hAnsi="Calibri" w:cs="Times New Roman"/>
                <w:color w:val="000000"/>
                <w:lang w:val="en-US"/>
              </w:rPr>
              <w:t>448</w:t>
            </w:r>
            <w:r w:rsidR="00743DC8" w:rsidRPr="00E80F84">
              <w:rPr>
                <w:rFonts w:ascii="Calibri" w:eastAsia="Times New Roman" w:hAnsi="Calibri" w:cs="Times New Roman"/>
                <w:color w:val="000000"/>
                <w:lang w:val="en-US"/>
              </w:rPr>
              <w:t xml:space="preserve">.00 </w:t>
            </w:r>
            <w:r w:rsidRPr="00E80F84">
              <w:rPr>
                <w:rFonts w:ascii="Calibri" w:eastAsia="Times New Roman" w:hAnsi="Calibri" w:cs="Times New Roman"/>
                <w:color w:val="000000"/>
                <w:lang w:val="en-US"/>
              </w:rPr>
              <w:t xml:space="preserve"> </w:t>
            </w:r>
          </w:p>
        </w:tc>
      </w:tr>
      <w:tr w:rsidR="009B134A" w:rsidRPr="00E80F84" w14:paraId="5A5EBFCB" w14:textId="77777777" w:rsidTr="009B134A">
        <w:trPr>
          <w:trHeight w:val="300"/>
          <w:jc w:val="center"/>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8CC890" w14:textId="77777777" w:rsidR="009B134A" w:rsidRPr="00FA6F7D" w:rsidRDefault="009B134A" w:rsidP="00A013C6">
            <w:pPr>
              <w:spacing w:after="0" w:line="240" w:lineRule="auto"/>
              <w:rPr>
                <w:rFonts w:ascii="Calibri" w:eastAsia="Times New Roman" w:hAnsi="Calibri" w:cs="Times New Roman"/>
                <w:b/>
                <w:color w:val="000000"/>
                <w:lang w:val="en-US"/>
              </w:rPr>
            </w:pPr>
            <w:r w:rsidRPr="00FA6F7D">
              <w:rPr>
                <w:rFonts w:ascii="Calibri" w:eastAsia="Times New Roman" w:hAnsi="Calibri" w:cs="Times New Roman"/>
                <w:b/>
                <w:color w:val="000000"/>
                <w:lang w:val="en-US"/>
              </w:rPr>
              <w:t xml:space="preserve">Jonathan Jn Baptise </w:t>
            </w:r>
          </w:p>
        </w:tc>
        <w:tc>
          <w:tcPr>
            <w:tcW w:w="2160"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14:paraId="5EF70E48" w14:textId="6093BC77" w:rsidR="009B134A" w:rsidRPr="00E80F84" w:rsidRDefault="009B134A" w:rsidP="00A013C6">
            <w:pPr>
              <w:spacing w:after="0" w:line="240" w:lineRule="auto"/>
              <w:jc w:val="center"/>
              <w:rPr>
                <w:rFonts w:ascii="Calibri" w:eastAsia="Times New Roman" w:hAnsi="Calibri" w:cs="Times New Roman"/>
                <w:color w:val="000000"/>
                <w:lang w:val="en-US"/>
              </w:rPr>
            </w:pPr>
            <w:r>
              <w:rPr>
                <w:rFonts w:ascii="Calibri" w:eastAsia="Times New Roman" w:hAnsi="Calibri" w:cs="Times New Roman"/>
                <w:color w:val="000000"/>
                <w:lang w:val="en-US"/>
              </w:rPr>
              <w:t xml:space="preserve"> $</w:t>
            </w:r>
            <w:r w:rsidRPr="00E80F84">
              <w:rPr>
                <w:rFonts w:ascii="Calibri" w:eastAsia="Times New Roman" w:hAnsi="Calibri" w:cs="Times New Roman"/>
                <w:color w:val="000000"/>
                <w:lang w:val="en-US"/>
              </w:rPr>
              <w:t xml:space="preserve">80.00 </w:t>
            </w:r>
          </w:p>
        </w:tc>
        <w:tc>
          <w:tcPr>
            <w:tcW w:w="2340"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14:paraId="46EBD56B" w14:textId="290D0E67" w:rsidR="009B134A" w:rsidRPr="00E80F84" w:rsidRDefault="00743DC8" w:rsidP="00A013C6">
            <w:pPr>
              <w:spacing w:after="0" w:line="240" w:lineRule="auto"/>
              <w:jc w:val="center"/>
              <w:rPr>
                <w:rFonts w:ascii="Calibri" w:eastAsia="Times New Roman" w:hAnsi="Calibri" w:cs="Times New Roman"/>
                <w:color w:val="000000"/>
                <w:lang w:val="en-US"/>
              </w:rPr>
            </w:pPr>
            <w:r>
              <w:rPr>
                <w:rFonts w:ascii="Calibri" w:eastAsia="Times New Roman" w:hAnsi="Calibri" w:cs="Times New Roman"/>
                <w:color w:val="000000"/>
                <w:lang w:val="en-US"/>
              </w:rPr>
              <w:t>227.5</w:t>
            </w:r>
          </w:p>
        </w:tc>
        <w:tc>
          <w:tcPr>
            <w:tcW w:w="1350" w:type="dxa"/>
            <w:tcBorders>
              <w:top w:val="single" w:sz="4" w:space="0" w:color="auto"/>
              <w:left w:val="nil"/>
              <w:bottom w:val="nil"/>
              <w:right w:val="single" w:sz="4" w:space="0" w:color="auto"/>
            </w:tcBorders>
            <w:shd w:val="clear" w:color="auto" w:fill="auto"/>
            <w:noWrap/>
            <w:vAlign w:val="bottom"/>
            <w:hideMark/>
          </w:tcPr>
          <w:p w14:paraId="60674DF9" w14:textId="58558B9C" w:rsidR="009B134A" w:rsidRPr="00E80F84" w:rsidRDefault="00743DC8" w:rsidP="00C94C2D">
            <w:pPr>
              <w:spacing w:after="0" w:line="240" w:lineRule="auto"/>
              <w:jc w:val="right"/>
              <w:rPr>
                <w:rFonts w:ascii="Calibri" w:eastAsia="Times New Roman" w:hAnsi="Calibri" w:cs="Times New Roman"/>
                <w:color w:val="000000"/>
                <w:lang w:val="en-US"/>
              </w:rPr>
            </w:pPr>
            <w:r w:rsidRPr="00E80F84">
              <w:rPr>
                <w:rFonts w:ascii="Calibri" w:eastAsia="Times New Roman" w:hAnsi="Calibri" w:cs="Times New Roman"/>
                <w:color w:val="000000"/>
                <w:lang w:val="en-US"/>
              </w:rPr>
              <w:t>$</w:t>
            </w:r>
            <w:r>
              <w:rPr>
                <w:rFonts w:ascii="Calibri" w:eastAsia="Times New Roman" w:hAnsi="Calibri" w:cs="Times New Roman"/>
                <w:color w:val="000000"/>
                <w:lang w:val="en-US"/>
              </w:rPr>
              <w:t>18,200</w:t>
            </w:r>
            <w:r w:rsidRPr="00E80F84">
              <w:rPr>
                <w:rFonts w:ascii="Calibri" w:eastAsia="Times New Roman" w:hAnsi="Calibri" w:cs="Times New Roman"/>
                <w:color w:val="000000"/>
                <w:lang w:val="en-US"/>
              </w:rPr>
              <w:t>.00</w:t>
            </w:r>
            <w:r>
              <w:rPr>
                <w:rFonts w:ascii="Calibri" w:eastAsia="Times New Roman" w:hAnsi="Calibri" w:cs="Times New Roman"/>
                <w:color w:val="000000"/>
                <w:lang w:val="en-US"/>
              </w:rPr>
              <w:t xml:space="preserve">  </w:t>
            </w:r>
          </w:p>
        </w:tc>
      </w:tr>
      <w:tr w:rsidR="009B134A" w:rsidRPr="00E80F84" w14:paraId="65800A67" w14:textId="77777777" w:rsidTr="009B134A">
        <w:trPr>
          <w:trHeight w:val="375"/>
          <w:jc w:val="center"/>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F0AA15" w14:textId="77777777" w:rsidR="009B134A" w:rsidRPr="00FA6F7D" w:rsidRDefault="009B134A" w:rsidP="00A013C6">
            <w:pPr>
              <w:spacing w:after="0" w:line="240" w:lineRule="auto"/>
              <w:rPr>
                <w:rFonts w:ascii="Calibri" w:eastAsia="Times New Roman" w:hAnsi="Calibri" w:cs="Times New Roman"/>
                <w:b/>
                <w:color w:val="000000"/>
                <w:lang w:val="en-US"/>
              </w:rPr>
            </w:pPr>
            <w:r w:rsidRPr="00FA6F7D">
              <w:rPr>
                <w:rFonts w:ascii="Calibri" w:eastAsia="Times New Roman" w:hAnsi="Calibri" w:cs="Times New Roman"/>
                <w:b/>
                <w:color w:val="000000"/>
                <w:lang w:val="en-US"/>
              </w:rPr>
              <w:t>Ian Smith</w:t>
            </w:r>
          </w:p>
        </w:tc>
        <w:tc>
          <w:tcPr>
            <w:tcW w:w="2160"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14:paraId="4EB9D194" w14:textId="36241203" w:rsidR="009B134A" w:rsidRPr="00E80F84" w:rsidRDefault="009B134A" w:rsidP="00A013C6">
            <w:pPr>
              <w:spacing w:after="0" w:line="240" w:lineRule="auto"/>
              <w:jc w:val="center"/>
              <w:rPr>
                <w:rFonts w:ascii="Calibri" w:eastAsia="Times New Roman" w:hAnsi="Calibri" w:cs="Times New Roman"/>
                <w:color w:val="000000"/>
                <w:lang w:val="en-US"/>
              </w:rPr>
            </w:pPr>
            <w:r w:rsidRPr="00E80F84">
              <w:rPr>
                <w:rFonts w:ascii="Calibri" w:eastAsia="Times New Roman" w:hAnsi="Calibri" w:cs="Times New Roman"/>
                <w:color w:val="000000"/>
                <w:lang w:val="en-US"/>
              </w:rPr>
              <w:t xml:space="preserve"> $150.00 </w:t>
            </w:r>
          </w:p>
        </w:tc>
        <w:tc>
          <w:tcPr>
            <w:tcW w:w="2340"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14:paraId="49A9EE9C" w14:textId="6F2DA8B4" w:rsidR="009B134A" w:rsidRPr="00CC1D82" w:rsidRDefault="004D0191" w:rsidP="00A013C6">
            <w:pPr>
              <w:spacing w:after="0" w:line="240" w:lineRule="auto"/>
              <w:jc w:val="center"/>
              <w:rPr>
                <w:rFonts w:ascii="Calibri" w:eastAsia="Times New Roman" w:hAnsi="Calibri" w:cs="Times New Roman"/>
                <w:color w:val="000000"/>
                <w:lang w:val="en-US"/>
              </w:rPr>
            </w:pPr>
            <w:r w:rsidRPr="00CC1D82">
              <w:rPr>
                <w:rFonts w:ascii="Calibri" w:eastAsia="Times New Roman" w:hAnsi="Calibri" w:cs="Times New Roman"/>
                <w:color w:val="000000"/>
                <w:lang w:val="en-US"/>
              </w:rPr>
              <w:t>80</w:t>
            </w:r>
          </w:p>
        </w:tc>
        <w:tc>
          <w:tcPr>
            <w:tcW w:w="1350" w:type="dxa"/>
            <w:tcBorders>
              <w:top w:val="single" w:sz="4" w:space="0" w:color="auto"/>
              <w:left w:val="nil"/>
              <w:bottom w:val="nil"/>
              <w:right w:val="single" w:sz="4" w:space="0" w:color="auto"/>
            </w:tcBorders>
            <w:shd w:val="clear" w:color="auto" w:fill="auto"/>
            <w:noWrap/>
            <w:vAlign w:val="bottom"/>
            <w:hideMark/>
          </w:tcPr>
          <w:p w14:paraId="1733BA54" w14:textId="78EBA62D" w:rsidR="009B134A" w:rsidRPr="00CC1D82" w:rsidRDefault="009B134A" w:rsidP="004D0191">
            <w:pPr>
              <w:spacing w:after="0" w:line="240" w:lineRule="auto"/>
              <w:jc w:val="right"/>
              <w:rPr>
                <w:rFonts w:ascii="Calibri" w:eastAsia="Times New Roman" w:hAnsi="Calibri" w:cs="Times New Roman"/>
                <w:color w:val="000000"/>
                <w:lang w:val="en-US"/>
              </w:rPr>
            </w:pPr>
            <w:r w:rsidRPr="00CC1D82">
              <w:rPr>
                <w:rFonts w:ascii="Calibri" w:eastAsia="Times New Roman" w:hAnsi="Calibri" w:cs="Times New Roman"/>
                <w:color w:val="000000"/>
                <w:lang w:val="en-US"/>
              </w:rPr>
              <w:t xml:space="preserve"> $</w:t>
            </w:r>
            <w:r w:rsidR="004D0191" w:rsidRPr="00CC1D82">
              <w:rPr>
                <w:rFonts w:ascii="Calibri" w:eastAsia="Times New Roman" w:hAnsi="Calibri" w:cs="Times New Roman"/>
                <w:color w:val="000000"/>
                <w:lang w:val="en-US"/>
              </w:rPr>
              <w:t>12,000</w:t>
            </w:r>
            <w:r w:rsidR="00C94C2D" w:rsidRPr="00CC1D82">
              <w:rPr>
                <w:rFonts w:ascii="Calibri" w:eastAsia="Times New Roman" w:hAnsi="Calibri" w:cs="Times New Roman"/>
                <w:color w:val="000000"/>
                <w:lang w:val="en-US"/>
              </w:rPr>
              <w:t>.00</w:t>
            </w:r>
            <w:r w:rsidRPr="00CC1D82">
              <w:rPr>
                <w:rFonts w:ascii="Calibri" w:eastAsia="Times New Roman" w:hAnsi="Calibri" w:cs="Times New Roman"/>
                <w:color w:val="000000"/>
                <w:lang w:val="en-US"/>
              </w:rPr>
              <w:t xml:space="preserve"> </w:t>
            </w:r>
          </w:p>
        </w:tc>
      </w:tr>
      <w:tr w:rsidR="009B134A" w:rsidRPr="00E80F84" w14:paraId="5B2886BC" w14:textId="77777777" w:rsidTr="009B134A">
        <w:trPr>
          <w:trHeight w:val="300"/>
          <w:jc w:val="center"/>
        </w:trPr>
        <w:tc>
          <w:tcPr>
            <w:tcW w:w="6840" w:type="dxa"/>
            <w:gridSpan w:val="3"/>
            <w:tcBorders>
              <w:top w:val="single" w:sz="4" w:space="0" w:color="auto"/>
              <w:left w:val="single" w:sz="4" w:space="0" w:color="auto"/>
              <w:bottom w:val="single" w:sz="4" w:space="0" w:color="auto"/>
              <w:right w:val="single" w:sz="4" w:space="0" w:color="auto"/>
            </w:tcBorders>
            <w:shd w:val="clear" w:color="auto" w:fill="FFFFCC"/>
            <w:noWrap/>
          </w:tcPr>
          <w:p w14:paraId="1634CF2E" w14:textId="29D07738" w:rsidR="009B134A" w:rsidRPr="00E80F84" w:rsidRDefault="009B134A" w:rsidP="00FA6F7D">
            <w:pPr>
              <w:spacing w:after="0" w:line="240" w:lineRule="auto"/>
              <w:jc w:val="right"/>
              <w:rPr>
                <w:rFonts w:ascii="Calibri" w:eastAsia="Times New Roman" w:hAnsi="Calibri" w:cs="Times New Roman"/>
                <w:color w:val="000000"/>
                <w:lang w:val="en-US"/>
              </w:rPr>
            </w:pPr>
            <w:r w:rsidRPr="00E80F84">
              <w:rPr>
                <w:rFonts w:ascii="Calibri" w:eastAsia="Times New Roman" w:hAnsi="Calibri" w:cs="Times New Roman"/>
                <w:color w:val="000000"/>
                <w:lang w:val="en-US"/>
              </w:rPr>
              <w:t> </w:t>
            </w:r>
            <w:r w:rsidRPr="00E80F84">
              <w:rPr>
                <w:rFonts w:ascii="Calibri" w:eastAsia="Times New Roman" w:hAnsi="Calibri" w:cs="Times New Roman"/>
                <w:b/>
                <w:bCs/>
                <w:color w:val="000000"/>
                <w:lang w:val="en-US"/>
              </w:rPr>
              <w:t xml:space="preserve"> Total Labour  </w:t>
            </w:r>
          </w:p>
        </w:tc>
        <w:tc>
          <w:tcPr>
            <w:tcW w:w="1350" w:type="dxa"/>
            <w:tcBorders>
              <w:top w:val="single" w:sz="4" w:space="0" w:color="auto"/>
              <w:left w:val="single" w:sz="4" w:space="0" w:color="auto"/>
              <w:bottom w:val="single" w:sz="4" w:space="0" w:color="auto"/>
              <w:right w:val="single" w:sz="4" w:space="0" w:color="auto"/>
            </w:tcBorders>
            <w:shd w:val="clear" w:color="auto" w:fill="FFFFCC"/>
            <w:noWrap/>
            <w:hideMark/>
          </w:tcPr>
          <w:p w14:paraId="02FCC905" w14:textId="33C0D384" w:rsidR="009B134A" w:rsidRPr="00E80F84" w:rsidRDefault="009B134A" w:rsidP="004D0191">
            <w:pPr>
              <w:spacing w:after="0" w:line="240" w:lineRule="auto"/>
              <w:jc w:val="right"/>
              <w:rPr>
                <w:rFonts w:ascii="Calibri" w:eastAsia="Times New Roman" w:hAnsi="Calibri" w:cs="Times New Roman"/>
                <w:b/>
                <w:bCs/>
                <w:color w:val="000000"/>
                <w:lang w:val="en-US"/>
              </w:rPr>
            </w:pPr>
            <w:r w:rsidRPr="00E80F84">
              <w:rPr>
                <w:rFonts w:ascii="Calibri" w:eastAsia="Times New Roman" w:hAnsi="Calibri" w:cs="Times New Roman"/>
                <w:b/>
                <w:bCs/>
                <w:color w:val="000000"/>
                <w:lang w:val="en-US"/>
              </w:rPr>
              <w:t xml:space="preserve"> $</w:t>
            </w:r>
            <w:r w:rsidR="004D0191">
              <w:rPr>
                <w:rFonts w:ascii="Calibri" w:eastAsia="Times New Roman" w:hAnsi="Calibri" w:cs="Times New Roman"/>
                <w:b/>
                <w:bCs/>
                <w:color w:val="000000"/>
                <w:lang w:val="en-US"/>
              </w:rPr>
              <w:t>77,848</w:t>
            </w:r>
            <w:r w:rsidR="00C94C2D">
              <w:rPr>
                <w:rFonts w:ascii="Calibri" w:eastAsia="Times New Roman" w:hAnsi="Calibri" w:cs="Times New Roman"/>
                <w:b/>
                <w:bCs/>
                <w:color w:val="000000"/>
                <w:lang w:val="en-US"/>
              </w:rPr>
              <w:t>.</w:t>
            </w:r>
            <w:r w:rsidRPr="00E80F84">
              <w:rPr>
                <w:rFonts w:ascii="Calibri" w:eastAsia="Times New Roman" w:hAnsi="Calibri" w:cs="Times New Roman"/>
                <w:b/>
                <w:bCs/>
                <w:color w:val="000000"/>
                <w:lang w:val="en-US"/>
              </w:rPr>
              <w:t xml:space="preserve">00 </w:t>
            </w:r>
          </w:p>
        </w:tc>
      </w:tr>
      <w:tr w:rsidR="009B134A" w:rsidRPr="00E80F84" w14:paraId="55921E80" w14:textId="77777777" w:rsidTr="009B134A">
        <w:trPr>
          <w:trHeight w:val="315"/>
          <w:jc w:val="center"/>
        </w:trPr>
        <w:tc>
          <w:tcPr>
            <w:tcW w:w="6840" w:type="dxa"/>
            <w:gridSpan w:val="3"/>
            <w:tcBorders>
              <w:top w:val="single" w:sz="4" w:space="0" w:color="auto"/>
              <w:left w:val="single" w:sz="4" w:space="0" w:color="000000" w:themeColor="text1"/>
              <w:bottom w:val="single" w:sz="4" w:space="0" w:color="auto"/>
              <w:right w:val="single" w:sz="4" w:space="0" w:color="auto"/>
            </w:tcBorders>
            <w:shd w:val="clear" w:color="auto" w:fill="FFFFCC"/>
            <w:noWrap/>
          </w:tcPr>
          <w:p w14:paraId="7E13DF04" w14:textId="3D7A646E" w:rsidR="009B134A" w:rsidRPr="00E80F84" w:rsidRDefault="009B134A" w:rsidP="00FA6F7D">
            <w:pPr>
              <w:spacing w:after="0" w:line="240" w:lineRule="auto"/>
              <w:jc w:val="right"/>
              <w:rPr>
                <w:rFonts w:ascii="Calibri" w:eastAsia="Times New Roman" w:hAnsi="Calibri" w:cs="Times New Roman"/>
                <w:color w:val="000000"/>
                <w:lang w:val="en-US"/>
              </w:rPr>
            </w:pPr>
            <w:r w:rsidRPr="00E80F84">
              <w:rPr>
                <w:rFonts w:ascii="Calibri" w:eastAsia="Times New Roman" w:hAnsi="Calibri" w:cs="Times New Roman"/>
                <w:color w:val="000000"/>
                <w:lang w:val="en-US"/>
              </w:rPr>
              <w:t> </w:t>
            </w:r>
            <w:r w:rsidRPr="00E80F84">
              <w:rPr>
                <w:rFonts w:ascii="Calibri" w:eastAsia="Times New Roman" w:hAnsi="Calibri" w:cs="Times New Roman"/>
                <w:b/>
                <w:bCs/>
                <w:color w:val="000000"/>
                <w:lang w:val="en-US"/>
              </w:rPr>
              <w:t>Instrumentation Costs</w:t>
            </w:r>
          </w:p>
        </w:tc>
        <w:tc>
          <w:tcPr>
            <w:tcW w:w="1350" w:type="dxa"/>
            <w:tcBorders>
              <w:top w:val="single" w:sz="8" w:space="0" w:color="auto"/>
              <w:left w:val="single" w:sz="8" w:space="0" w:color="auto"/>
              <w:bottom w:val="single" w:sz="8" w:space="0" w:color="auto"/>
              <w:right w:val="single" w:sz="8" w:space="0" w:color="auto"/>
            </w:tcBorders>
            <w:shd w:val="clear" w:color="auto" w:fill="FFFFCC"/>
            <w:noWrap/>
            <w:hideMark/>
          </w:tcPr>
          <w:p w14:paraId="5B5FA918" w14:textId="401D26D1" w:rsidR="009B134A" w:rsidRPr="00E80F84" w:rsidRDefault="009B134A" w:rsidP="00315B99">
            <w:pPr>
              <w:spacing w:after="0" w:line="240" w:lineRule="auto"/>
              <w:jc w:val="right"/>
              <w:rPr>
                <w:rFonts w:ascii="Calibri" w:eastAsia="Times New Roman" w:hAnsi="Calibri" w:cs="Times New Roman"/>
                <w:b/>
                <w:bCs/>
                <w:color w:val="000000"/>
                <w:lang w:val="en-US"/>
              </w:rPr>
            </w:pPr>
            <w:r w:rsidRPr="00E80F84">
              <w:rPr>
                <w:rFonts w:ascii="Calibri" w:eastAsia="Times New Roman" w:hAnsi="Calibri" w:cs="Times New Roman"/>
                <w:b/>
                <w:bCs/>
                <w:color w:val="000000"/>
                <w:lang w:val="en-US"/>
              </w:rPr>
              <w:t xml:space="preserve"> $</w:t>
            </w:r>
            <w:r w:rsidR="00315B99">
              <w:rPr>
                <w:rFonts w:ascii="Calibri" w:eastAsia="Times New Roman" w:hAnsi="Calibri" w:cs="Times New Roman"/>
                <w:b/>
                <w:bCs/>
                <w:color w:val="000000"/>
                <w:lang w:val="en-US"/>
              </w:rPr>
              <w:t>2,000</w:t>
            </w:r>
            <w:r w:rsidR="00C94C2D">
              <w:rPr>
                <w:rFonts w:ascii="Calibri" w:eastAsia="Times New Roman" w:hAnsi="Calibri" w:cs="Times New Roman"/>
                <w:b/>
                <w:bCs/>
                <w:color w:val="000000"/>
                <w:lang w:val="en-US"/>
              </w:rPr>
              <w:t>.00</w:t>
            </w:r>
            <w:r w:rsidRPr="00E80F84">
              <w:rPr>
                <w:rFonts w:ascii="Calibri" w:eastAsia="Times New Roman" w:hAnsi="Calibri" w:cs="Times New Roman"/>
                <w:b/>
                <w:bCs/>
                <w:color w:val="000000"/>
                <w:lang w:val="en-US"/>
              </w:rPr>
              <w:t xml:space="preserve"> </w:t>
            </w:r>
          </w:p>
        </w:tc>
      </w:tr>
      <w:tr w:rsidR="00C94C2D" w:rsidRPr="00E80F84" w14:paraId="51193D9B" w14:textId="77777777" w:rsidTr="009B134A">
        <w:trPr>
          <w:trHeight w:val="315"/>
          <w:jc w:val="center"/>
        </w:trPr>
        <w:tc>
          <w:tcPr>
            <w:tcW w:w="6840" w:type="dxa"/>
            <w:gridSpan w:val="3"/>
            <w:tcBorders>
              <w:top w:val="single" w:sz="4" w:space="0" w:color="auto"/>
              <w:left w:val="single" w:sz="4" w:space="0" w:color="000000" w:themeColor="text1"/>
              <w:bottom w:val="single" w:sz="4" w:space="0" w:color="auto"/>
              <w:right w:val="single" w:sz="4" w:space="0" w:color="auto"/>
            </w:tcBorders>
            <w:shd w:val="clear" w:color="auto" w:fill="FFFFCC"/>
            <w:noWrap/>
          </w:tcPr>
          <w:p w14:paraId="00EF54F1" w14:textId="505D51AD" w:rsidR="00C94C2D" w:rsidRPr="00C94C2D" w:rsidRDefault="00C94C2D" w:rsidP="00FA6F7D">
            <w:pPr>
              <w:spacing w:after="0" w:line="240" w:lineRule="auto"/>
              <w:jc w:val="right"/>
              <w:rPr>
                <w:rFonts w:ascii="Calibri" w:eastAsia="Times New Roman" w:hAnsi="Calibri" w:cs="Times New Roman"/>
                <w:b/>
                <w:color w:val="000000"/>
                <w:lang w:val="en-US"/>
              </w:rPr>
            </w:pPr>
            <w:r>
              <w:rPr>
                <w:rFonts w:ascii="Calibri" w:eastAsia="Times New Roman" w:hAnsi="Calibri" w:cs="Times New Roman"/>
                <w:b/>
                <w:color w:val="000000"/>
                <w:lang w:val="en-US"/>
              </w:rPr>
              <w:t>Total (before tax)</w:t>
            </w:r>
          </w:p>
        </w:tc>
        <w:tc>
          <w:tcPr>
            <w:tcW w:w="1350" w:type="dxa"/>
            <w:tcBorders>
              <w:top w:val="single" w:sz="8" w:space="0" w:color="auto"/>
              <w:left w:val="single" w:sz="8" w:space="0" w:color="auto"/>
              <w:bottom w:val="single" w:sz="8" w:space="0" w:color="auto"/>
              <w:right w:val="single" w:sz="8" w:space="0" w:color="auto"/>
            </w:tcBorders>
            <w:shd w:val="clear" w:color="auto" w:fill="FFFFCC"/>
            <w:noWrap/>
          </w:tcPr>
          <w:p w14:paraId="789A436A" w14:textId="7515A746" w:rsidR="00C94C2D" w:rsidRDefault="00C94C2D" w:rsidP="004D0191">
            <w:pPr>
              <w:spacing w:after="0" w:line="240" w:lineRule="auto"/>
              <w:jc w:val="right"/>
              <w:rPr>
                <w:rFonts w:ascii="Calibri" w:eastAsia="Times New Roman" w:hAnsi="Calibri" w:cs="Times New Roman"/>
                <w:b/>
                <w:bCs/>
                <w:color w:val="000000"/>
                <w:lang w:val="en-US"/>
              </w:rPr>
            </w:pPr>
            <w:r>
              <w:rPr>
                <w:rFonts w:ascii="Calibri" w:eastAsia="Times New Roman" w:hAnsi="Calibri" w:cs="Times New Roman"/>
                <w:b/>
                <w:bCs/>
                <w:color w:val="000000"/>
                <w:lang w:val="en-US"/>
              </w:rPr>
              <w:t>$7</w:t>
            </w:r>
            <w:r w:rsidR="004D0191">
              <w:rPr>
                <w:rFonts w:ascii="Calibri" w:eastAsia="Times New Roman" w:hAnsi="Calibri" w:cs="Times New Roman"/>
                <w:b/>
                <w:bCs/>
                <w:color w:val="000000"/>
                <w:lang w:val="en-US"/>
              </w:rPr>
              <w:t>9,848</w:t>
            </w:r>
            <w:r w:rsidR="00315B99">
              <w:rPr>
                <w:rFonts w:ascii="Calibri" w:eastAsia="Times New Roman" w:hAnsi="Calibri" w:cs="Times New Roman"/>
                <w:b/>
                <w:bCs/>
                <w:color w:val="000000"/>
                <w:lang w:val="en-US"/>
              </w:rPr>
              <w:t>.00</w:t>
            </w:r>
          </w:p>
        </w:tc>
      </w:tr>
      <w:tr w:rsidR="009B134A" w:rsidRPr="00E80F84" w14:paraId="2E48708F" w14:textId="77777777" w:rsidTr="009B134A">
        <w:trPr>
          <w:trHeight w:val="315"/>
          <w:jc w:val="center"/>
        </w:trPr>
        <w:tc>
          <w:tcPr>
            <w:tcW w:w="6840" w:type="dxa"/>
            <w:gridSpan w:val="3"/>
            <w:tcBorders>
              <w:top w:val="single" w:sz="4" w:space="0" w:color="auto"/>
              <w:left w:val="single" w:sz="4" w:space="0" w:color="000000" w:themeColor="text1"/>
              <w:bottom w:val="single" w:sz="4" w:space="0" w:color="auto"/>
              <w:right w:val="single" w:sz="4" w:space="0" w:color="auto"/>
            </w:tcBorders>
            <w:shd w:val="clear" w:color="auto" w:fill="FFFFCC"/>
            <w:noWrap/>
          </w:tcPr>
          <w:p w14:paraId="0ED4E32E" w14:textId="1B6B9592" w:rsidR="009B134A" w:rsidRPr="00E80F84" w:rsidRDefault="009B134A" w:rsidP="00FA6F7D">
            <w:pPr>
              <w:spacing w:after="0" w:line="240" w:lineRule="auto"/>
              <w:jc w:val="right"/>
              <w:rPr>
                <w:rFonts w:ascii="Calibri" w:eastAsia="Times New Roman" w:hAnsi="Calibri" w:cs="Times New Roman"/>
                <w:color w:val="000000"/>
                <w:lang w:val="en-US"/>
              </w:rPr>
            </w:pPr>
            <w:r w:rsidRPr="00E80F84">
              <w:rPr>
                <w:rFonts w:ascii="Calibri" w:eastAsia="Times New Roman" w:hAnsi="Calibri" w:cs="Times New Roman"/>
                <w:color w:val="000000"/>
                <w:lang w:val="en-US"/>
              </w:rPr>
              <w:t> </w:t>
            </w:r>
            <w:r w:rsidRPr="00E80F84">
              <w:rPr>
                <w:rFonts w:ascii="Calibri" w:eastAsia="Times New Roman" w:hAnsi="Calibri" w:cs="Times New Roman"/>
                <w:b/>
                <w:bCs/>
                <w:color w:val="000000"/>
                <w:lang w:val="en-US"/>
              </w:rPr>
              <w:t xml:space="preserve">Tax (13%) </w:t>
            </w:r>
          </w:p>
        </w:tc>
        <w:tc>
          <w:tcPr>
            <w:tcW w:w="1350" w:type="dxa"/>
            <w:tcBorders>
              <w:top w:val="single" w:sz="8" w:space="0" w:color="auto"/>
              <w:left w:val="single" w:sz="8" w:space="0" w:color="auto"/>
              <w:bottom w:val="single" w:sz="8" w:space="0" w:color="auto"/>
              <w:right w:val="single" w:sz="8" w:space="0" w:color="auto"/>
            </w:tcBorders>
            <w:shd w:val="clear" w:color="auto" w:fill="FFFFCC"/>
            <w:noWrap/>
            <w:hideMark/>
          </w:tcPr>
          <w:p w14:paraId="181C0A65" w14:textId="6F17082B" w:rsidR="009B134A" w:rsidRPr="00E80F84" w:rsidRDefault="009B134A" w:rsidP="00315B99">
            <w:pPr>
              <w:spacing w:after="0" w:line="240" w:lineRule="auto"/>
              <w:jc w:val="right"/>
              <w:rPr>
                <w:rFonts w:ascii="Calibri" w:eastAsia="Times New Roman" w:hAnsi="Calibri" w:cs="Times New Roman"/>
                <w:b/>
                <w:bCs/>
                <w:color w:val="000000"/>
                <w:lang w:val="en-US"/>
              </w:rPr>
            </w:pPr>
            <w:r w:rsidRPr="00E80F84">
              <w:rPr>
                <w:rFonts w:ascii="Calibri" w:eastAsia="Times New Roman" w:hAnsi="Calibri" w:cs="Times New Roman"/>
                <w:b/>
                <w:bCs/>
                <w:color w:val="000000"/>
                <w:lang w:val="en-US"/>
              </w:rPr>
              <w:t xml:space="preserve"> $</w:t>
            </w:r>
            <w:r w:rsidR="004D0191">
              <w:rPr>
                <w:rFonts w:ascii="Calibri" w:eastAsia="Times New Roman" w:hAnsi="Calibri" w:cs="Times New Roman"/>
                <w:b/>
                <w:bCs/>
                <w:color w:val="000000"/>
                <w:lang w:val="en-US"/>
              </w:rPr>
              <w:t>10,380.24</w:t>
            </w:r>
            <w:r w:rsidRPr="00E80F84">
              <w:rPr>
                <w:rFonts w:ascii="Calibri" w:eastAsia="Times New Roman" w:hAnsi="Calibri" w:cs="Times New Roman"/>
                <w:b/>
                <w:bCs/>
                <w:color w:val="000000"/>
                <w:lang w:val="en-US"/>
              </w:rPr>
              <w:t xml:space="preserve"> </w:t>
            </w:r>
          </w:p>
        </w:tc>
      </w:tr>
      <w:tr w:rsidR="009B134A" w:rsidRPr="00E80F84" w14:paraId="11F7ECE8" w14:textId="77777777" w:rsidTr="0005066D">
        <w:trPr>
          <w:trHeight w:val="315"/>
          <w:jc w:val="center"/>
        </w:trPr>
        <w:tc>
          <w:tcPr>
            <w:tcW w:w="68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5A3802FB" w14:textId="0955D211" w:rsidR="009B134A" w:rsidRPr="00E80F84" w:rsidRDefault="009B134A" w:rsidP="00FA6F7D">
            <w:pPr>
              <w:spacing w:after="0" w:line="240" w:lineRule="auto"/>
              <w:jc w:val="right"/>
              <w:rPr>
                <w:rFonts w:ascii="Calibri" w:eastAsia="Times New Roman" w:hAnsi="Calibri" w:cs="Times New Roman"/>
                <w:color w:val="000000"/>
                <w:lang w:val="en-US"/>
              </w:rPr>
            </w:pPr>
            <w:r w:rsidRPr="00E80F84">
              <w:rPr>
                <w:rFonts w:ascii="Calibri" w:eastAsia="Times New Roman" w:hAnsi="Calibri" w:cs="Times New Roman"/>
                <w:color w:val="000000"/>
                <w:lang w:val="en-US"/>
              </w:rPr>
              <w:t>  </w:t>
            </w:r>
            <w:r w:rsidRPr="00E80F84">
              <w:rPr>
                <w:rFonts w:ascii="Calibri" w:eastAsia="Times New Roman" w:hAnsi="Calibri" w:cs="Times New Roman"/>
                <w:b/>
                <w:bCs/>
                <w:color w:val="000000"/>
                <w:lang w:val="en-US"/>
              </w:rPr>
              <w:t>Total Cost</w:t>
            </w:r>
          </w:p>
        </w:tc>
        <w:tc>
          <w:tcPr>
            <w:tcW w:w="1350"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hideMark/>
          </w:tcPr>
          <w:p w14:paraId="31D73E83" w14:textId="4C088A3F" w:rsidR="009B134A" w:rsidRPr="00E80F84" w:rsidRDefault="009B134A" w:rsidP="004D0191">
            <w:pPr>
              <w:spacing w:after="0" w:line="240" w:lineRule="auto"/>
              <w:jc w:val="right"/>
              <w:rPr>
                <w:rFonts w:ascii="Calibri" w:eastAsia="Times New Roman" w:hAnsi="Calibri" w:cs="Times New Roman"/>
                <w:b/>
                <w:bCs/>
                <w:color w:val="000000"/>
                <w:lang w:val="en-US"/>
              </w:rPr>
            </w:pPr>
            <w:r w:rsidRPr="00E80F84">
              <w:rPr>
                <w:rFonts w:ascii="Calibri" w:eastAsia="Times New Roman" w:hAnsi="Calibri" w:cs="Times New Roman"/>
                <w:b/>
                <w:bCs/>
                <w:color w:val="000000"/>
                <w:lang w:val="en-US"/>
              </w:rPr>
              <w:t xml:space="preserve"> $</w:t>
            </w:r>
            <w:r w:rsidR="004D0191">
              <w:rPr>
                <w:rFonts w:ascii="Calibri" w:eastAsia="Times New Roman" w:hAnsi="Calibri" w:cs="Times New Roman"/>
                <w:b/>
                <w:bCs/>
                <w:color w:val="000000"/>
                <w:lang w:val="en-US"/>
              </w:rPr>
              <w:t>90,228.24</w:t>
            </w:r>
            <w:r w:rsidRPr="00E80F84">
              <w:rPr>
                <w:rFonts w:ascii="Calibri" w:eastAsia="Times New Roman" w:hAnsi="Calibri" w:cs="Times New Roman"/>
                <w:b/>
                <w:bCs/>
                <w:color w:val="000000"/>
                <w:lang w:val="en-US"/>
              </w:rPr>
              <w:t xml:space="preserve"> </w:t>
            </w:r>
          </w:p>
        </w:tc>
      </w:tr>
    </w:tbl>
    <w:p w14:paraId="39F71BF6" w14:textId="77777777" w:rsidR="006B25A0" w:rsidRDefault="006B25A0" w:rsidP="006B25A0">
      <w:pPr>
        <w:jc w:val="both"/>
      </w:pPr>
    </w:p>
    <w:p w14:paraId="5ABB8A2F" w14:textId="4008682D" w:rsidR="001A1878" w:rsidRPr="00315B99" w:rsidRDefault="006B25A0" w:rsidP="006B25A0">
      <w:pPr>
        <w:jc w:val="both"/>
      </w:pPr>
      <w:r w:rsidRPr="00315B99">
        <w:t xml:space="preserve">In addition to the labour costs, a “real” value of $2,000 </w:t>
      </w:r>
      <w:r w:rsidR="00171A13">
        <w:t>was</w:t>
      </w:r>
      <w:r w:rsidRPr="00315B99">
        <w:t xml:space="preserve"> budgeted for the procurement of the GPR unit used for the duration of the survey.  After instrumentation costs and </w:t>
      </w:r>
      <w:r w:rsidR="00B0093B" w:rsidRPr="00315B99">
        <w:t>taxes,</w:t>
      </w:r>
      <w:r w:rsidRPr="00315B99">
        <w:t xml:space="preserve"> the total </w:t>
      </w:r>
      <w:r w:rsidR="00171A13">
        <w:t>project cost was determined to be</w:t>
      </w:r>
      <w:r w:rsidR="00171A13" w:rsidRPr="00315B99">
        <w:t xml:space="preserve"> </w:t>
      </w:r>
      <w:r w:rsidRPr="00315B99">
        <w:t>$</w:t>
      </w:r>
      <w:r w:rsidR="004D0191" w:rsidRPr="004D0191">
        <w:rPr>
          <w:rFonts w:ascii="Calibri" w:eastAsia="Times New Roman" w:hAnsi="Calibri" w:cs="Times New Roman"/>
          <w:b/>
          <w:bCs/>
          <w:color w:val="000000"/>
          <w:lang w:val="en-US"/>
        </w:rPr>
        <w:t>90,228.24</w:t>
      </w:r>
      <w:r w:rsidRPr="00315B99">
        <w:t xml:space="preserve">. </w:t>
      </w:r>
      <w:r w:rsidR="00171A13">
        <w:t xml:space="preserve"> </w:t>
      </w:r>
      <w:r w:rsidRPr="00315B99">
        <w:t xml:space="preserve">A standard rate for all persons of $80/hour, with the exception of Ian Smith, the Academic Advisor, who </w:t>
      </w:r>
      <w:r w:rsidR="00171A13" w:rsidRPr="00315B99">
        <w:t>charge</w:t>
      </w:r>
      <w:r w:rsidR="00171A13">
        <w:t>d</w:t>
      </w:r>
      <w:r w:rsidR="00171A13" w:rsidRPr="00315B99">
        <w:t xml:space="preserve"> </w:t>
      </w:r>
      <w:r w:rsidRPr="00315B99">
        <w:t>a rate of $150/hour, has been applied for the works of the project.</w:t>
      </w:r>
    </w:p>
    <w:p w14:paraId="212FEECB" w14:textId="1D915387" w:rsidR="006B25A0" w:rsidRPr="00315B99" w:rsidRDefault="002D7070" w:rsidP="006B25A0">
      <w:pPr>
        <w:jc w:val="both"/>
      </w:pPr>
      <w:r>
        <w:t>In total of 90</w:t>
      </w:r>
      <w:r w:rsidR="00315B99" w:rsidRPr="00315B99">
        <w:t>3.5 hours were expended on this project, totalling $7</w:t>
      </w:r>
      <w:r w:rsidR="00CC1D82">
        <w:t>9,848</w:t>
      </w:r>
      <w:r w:rsidR="00315B99" w:rsidRPr="00315B99">
        <w:t xml:space="preserve">.00 </w:t>
      </w:r>
      <w:r w:rsidR="006B25A0" w:rsidRPr="00315B99">
        <w:t xml:space="preserve">before applicable taxes and fees. This information is outlined in </w:t>
      </w:r>
      <w:r w:rsidR="006B25A0" w:rsidRPr="00315B99">
        <w:fldChar w:fldCharType="begin"/>
      </w:r>
      <w:r w:rsidR="006B25A0" w:rsidRPr="00315B99">
        <w:instrText xml:space="preserve"> REF _Ref440914216 \h  \* MERGEFORMAT </w:instrText>
      </w:r>
      <w:r w:rsidR="006B25A0" w:rsidRPr="00315B99">
        <w:fldChar w:fldCharType="separate"/>
      </w:r>
      <w:r w:rsidR="00B94818" w:rsidRPr="00B94818">
        <w:t xml:space="preserve">Table </w:t>
      </w:r>
      <w:r w:rsidR="00B94818" w:rsidRPr="00B94818">
        <w:rPr>
          <w:noProof/>
        </w:rPr>
        <w:t>5</w:t>
      </w:r>
      <w:r w:rsidR="006B25A0" w:rsidRPr="00315B99">
        <w:fldChar w:fldCharType="end"/>
      </w:r>
      <w:r w:rsidR="006B25A0" w:rsidRPr="00315B99">
        <w:t xml:space="preserve"> below.   The following assumptions have been made during the calculation of the budget:</w:t>
      </w:r>
    </w:p>
    <w:p w14:paraId="46E8B2AB" w14:textId="6B3E18F7" w:rsidR="006B25A0" w:rsidRPr="00CB7A9C" w:rsidRDefault="006B25A0" w:rsidP="006B25A0">
      <w:pPr>
        <w:pStyle w:val="ListParagraph"/>
        <w:numPr>
          <w:ilvl w:val="0"/>
          <w:numId w:val="26"/>
        </w:numPr>
        <w:jc w:val="both"/>
      </w:pPr>
      <w:r w:rsidRPr="00CB7A9C">
        <w:t>The funds for this project are to be paid upfront by the Museum of Jordan and the Township of Lincoln</w:t>
      </w:r>
      <w:r w:rsidR="00171A13">
        <w:t>,</w:t>
      </w:r>
    </w:p>
    <w:p w14:paraId="681B2A8D" w14:textId="52379DA1" w:rsidR="006B25A0" w:rsidRPr="00CB7A9C" w:rsidRDefault="006B25A0" w:rsidP="006B25A0">
      <w:pPr>
        <w:pStyle w:val="ListParagraph"/>
        <w:numPr>
          <w:ilvl w:val="0"/>
          <w:numId w:val="26"/>
        </w:numPr>
        <w:jc w:val="both"/>
      </w:pPr>
      <w:r w:rsidRPr="00CB7A9C">
        <w:t>A real cost of $2,000 is allotted to the GPR unit and is included in the Project Instrumentation Costs</w:t>
      </w:r>
      <w:r w:rsidR="00171A13">
        <w:t>,</w:t>
      </w:r>
    </w:p>
    <w:p w14:paraId="753C5AA8" w14:textId="5783D8F7" w:rsidR="006B25A0" w:rsidRPr="00CB7A9C" w:rsidRDefault="006B25A0" w:rsidP="006B25A0">
      <w:pPr>
        <w:pStyle w:val="ListParagraph"/>
        <w:numPr>
          <w:ilvl w:val="0"/>
          <w:numId w:val="26"/>
        </w:numPr>
        <w:jc w:val="both"/>
      </w:pPr>
      <w:r w:rsidRPr="00CB7A9C">
        <w:t>All prices are in Canadian Dollars</w:t>
      </w:r>
      <w:r w:rsidR="00171A13">
        <w:t>,</w:t>
      </w:r>
    </w:p>
    <w:p w14:paraId="276ECD67" w14:textId="69BABD57" w:rsidR="006B25A0" w:rsidRPr="00CB7A9C" w:rsidRDefault="006B25A0" w:rsidP="006B25A0">
      <w:pPr>
        <w:pStyle w:val="ListParagraph"/>
        <w:numPr>
          <w:ilvl w:val="0"/>
          <w:numId w:val="26"/>
        </w:numPr>
        <w:jc w:val="both"/>
      </w:pPr>
      <w:r w:rsidRPr="00CB7A9C">
        <w:t>All product prices are valid as of January 18, 2016</w:t>
      </w:r>
      <w:r w:rsidR="00171A13">
        <w:t>, and</w:t>
      </w:r>
    </w:p>
    <w:p w14:paraId="60CAB152" w14:textId="16874C32" w:rsidR="006B25A0" w:rsidRPr="00CB7A9C" w:rsidRDefault="006B25A0" w:rsidP="006B25A0">
      <w:pPr>
        <w:pStyle w:val="ListParagraph"/>
        <w:numPr>
          <w:ilvl w:val="0"/>
          <w:numId w:val="26"/>
        </w:numPr>
        <w:jc w:val="both"/>
      </w:pPr>
      <w:r w:rsidRPr="00CB7A9C">
        <w:t>All data and findings will be transferred to the property of the Museum of Jordan upon completion of the project</w:t>
      </w:r>
      <w:r w:rsidR="00171A13">
        <w:t>.</w:t>
      </w:r>
    </w:p>
    <w:p w14:paraId="55D79148" w14:textId="77777777" w:rsidR="00B1101B" w:rsidRPr="00E80F84" w:rsidRDefault="00B1101B" w:rsidP="00E80F84">
      <w:pPr>
        <w:rPr>
          <w:highlight w:val="yellow"/>
        </w:rPr>
      </w:pPr>
    </w:p>
    <w:p w14:paraId="765C4149" w14:textId="11760BAB" w:rsidR="0022798E" w:rsidRPr="00990B4A" w:rsidRDefault="00A84515" w:rsidP="00F10C9E">
      <w:pPr>
        <w:pStyle w:val="Heading2"/>
      </w:pPr>
      <w:bookmarkStart w:id="157" w:name="_Toc451882298"/>
      <w:r>
        <w:t>6</w:t>
      </w:r>
      <w:r w:rsidR="00790515">
        <w:t>.5</w:t>
      </w:r>
      <w:r w:rsidR="0022798E" w:rsidRPr="00990B4A">
        <w:t xml:space="preserve"> </w:t>
      </w:r>
      <w:r w:rsidR="0022798E">
        <w:t>Earned Value Management (EVM)</w:t>
      </w:r>
      <w:bookmarkEnd w:id="157"/>
    </w:p>
    <w:p w14:paraId="73A1FA0F" w14:textId="7A9A4553" w:rsidR="0022798E" w:rsidRDefault="00A72EEC" w:rsidP="006C40C7">
      <w:pPr>
        <w:jc w:val="both"/>
        <w:rPr>
          <w:noProof/>
          <w:lang w:val="en-US"/>
        </w:rPr>
      </w:pPr>
      <w:r>
        <w:rPr>
          <w:noProof/>
          <w:lang w:val="en-US"/>
        </w:rPr>
        <w:t>The Earned Value Management (EVM) chart</w:t>
      </w:r>
      <w:r w:rsidR="003D09C2">
        <w:rPr>
          <w:noProof/>
          <w:lang w:val="en-US"/>
        </w:rPr>
        <w:t xml:space="preserve">, as seen </w:t>
      </w:r>
      <w:r w:rsidR="003D09C2" w:rsidRPr="00B5215F">
        <w:rPr>
          <w:noProof/>
          <w:lang w:val="en-US"/>
        </w:rPr>
        <w:t>in</w:t>
      </w:r>
      <w:r w:rsidR="00AB3062">
        <w:rPr>
          <w:noProof/>
          <w:lang w:val="en-US"/>
        </w:rPr>
        <w:t xml:space="preserve"> </w:t>
      </w:r>
      <w:r w:rsidR="00AB3062">
        <w:rPr>
          <w:noProof/>
          <w:lang w:val="en-US"/>
        </w:rPr>
        <w:fldChar w:fldCharType="begin"/>
      </w:r>
      <w:r w:rsidR="00AB3062">
        <w:rPr>
          <w:noProof/>
          <w:lang w:val="en-US"/>
        </w:rPr>
        <w:instrText xml:space="preserve"> REF _Ref451880263 \h </w:instrText>
      </w:r>
      <w:r w:rsidR="00AB3062">
        <w:rPr>
          <w:noProof/>
          <w:lang w:val="en-US"/>
        </w:rPr>
      </w:r>
      <w:r w:rsidR="00AB3062">
        <w:rPr>
          <w:noProof/>
          <w:lang w:val="en-US"/>
        </w:rPr>
        <w:fldChar w:fldCharType="separate"/>
      </w:r>
      <w:r w:rsidR="00B94818" w:rsidRPr="00C9715B">
        <w:t xml:space="preserve">Figure </w:t>
      </w:r>
      <w:r w:rsidR="00B94818">
        <w:rPr>
          <w:noProof/>
        </w:rPr>
        <w:t>29</w:t>
      </w:r>
      <w:r w:rsidR="00AB3062">
        <w:rPr>
          <w:noProof/>
          <w:lang w:val="en-US"/>
        </w:rPr>
        <w:fldChar w:fldCharType="end"/>
      </w:r>
      <w:r w:rsidRPr="00B5215F">
        <w:rPr>
          <w:noProof/>
          <w:lang w:val="en-US"/>
        </w:rPr>
        <w:t xml:space="preserve"> </w:t>
      </w:r>
      <w:r>
        <w:rPr>
          <w:noProof/>
          <w:lang w:val="en-US"/>
        </w:rPr>
        <w:t xml:space="preserve">measures the Earned Value (EV) against the Planned Value (PV) and the Actual Cost (AC).  </w:t>
      </w:r>
    </w:p>
    <w:p w14:paraId="610B41A0" w14:textId="77777777" w:rsidR="00A72EEC" w:rsidRDefault="00A72EEC" w:rsidP="006C40C7">
      <w:pPr>
        <w:jc w:val="both"/>
        <w:rPr>
          <w:noProof/>
          <w:lang w:val="en-US"/>
        </w:rPr>
      </w:pPr>
    </w:p>
    <w:p w14:paraId="243D9639" w14:textId="77777777" w:rsidR="00C9715B" w:rsidRDefault="00315B99" w:rsidP="00C9715B">
      <w:pPr>
        <w:keepNext/>
        <w:jc w:val="both"/>
      </w:pPr>
      <w:r>
        <w:rPr>
          <w:noProof/>
          <w:lang w:val="en-US"/>
        </w:rPr>
        <w:drawing>
          <wp:inline distT="0" distB="0" distL="0" distR="0" wp14:anchorId="1B210DE4" wp14:editId="0205E522">
            <wp:extent cx="5943600" cy="4311015"/>
            <wp:effectExtent l="0" t="0" r="0" b="13335"/>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7A2CE6C" w14:textId="02579751" w:rsidR="00A72EEC" w:rsidRPr="00C9715B" w:rsidRDefault="00C9715B" w:rsidP="00AB3062">
      <w:pPr>
        <w:pStyle w:val="GPR-Caption"/>
      </w:pPr>
      <w:bookmarkStart w:id="158" w:name="_Ref451880263"/>
      <w:bookmarkStart w:id="159" w:name="_Toc451882129"/>
      <w:bookmarkStart w:id="160" w:name="_Toc451882337"/>
      <w:r w:rsidRPr="00C9715B">
        <w:t xml:space="preserve">Figure </w:t>
      </w:r>
      <w:r w:rsidRPr="00C9715B">
        <w:fldChar w:fldCharType="begin"/>
      </w:r>
      <w:r w:rsidRPr="00C9715B">
        <w:instrText xml:space="preserve"> SEQ Figure \* ARABIC </w:instrText>
      </w:r>
      <w:r w:rsidRPr="00C9715B">
        <w:fldChar w:fldCharType="separate"/>
      </w:r>
      <w:r w:rsidR="00B94818">
        <w:rPr>
          <w:noProof/>
        </w:rPr>
        <w:t>29</w:t>
      </w:r>
      <w:r w:rsidRPr="00C9715B">
        <w:fldChar w:fldCharType="end"/>
      </w:r>
      <w:bookmarkEnd w:id="158"/>
      <w:r w:rsidRPr="00C9715B">
        <w:t xml:space="preserve"> </w:t>
      </w:r>
      <w:r w:rsidR="00AB3062">
        <w:t xml:space="preserve">- </w:t>
      </w:r>
      <w:r w:rsidRPr="00C9715B">
        <w:t>Earned Value Management Chart</w:t>
      </w:r>
      <w:bookmarkEnd w:id="159"/>
      <w:bookmarkEnd w:id="160"/>
    </w:p>
    <w:p w14:paraId="539C66F7" w14:textId="751F9E93" w:rsidR="0022798E" w:rsidRDefault="006B25A0" w:rsidP="006C40C7">
      <w:pPr>
        <w:jc w:val="both"/>
        <w:rPr>
          <w:noProof/>
          <w:lang w:val="en-US"/>
        </w:rPr>
      </w:pPr>
      <w:r>
        <w:rPr>
          <w:noProof/>
          <w:lang w:val="en-US"/>
        </w:rPr>
        <w:t xml:space="preserve">Earned </w:t>
      </w:r>
      <w:r w:rsidR="00171A13">
        <w:rPr>
          <w:noProof/>
          <w:lang w:val="en-US"/>
        </w:rPr>
        <w:t>V</w:t>
      </w:r>
      <w:r>
        <w:rPr>
          <w:noProof/>
          <w:lang w:val="en-US"/>
        </w:rPr>
        <w:t>alue</w:t>
      </w:r>
      <w:r w:rsidR="00171A13">
        <w:rPr>
          <w:noProof/>
          <w:lang w:val="en-US"/>
        </w:rPr>
        <w:t xml:space="preserve"> (EV)</w:t>
      </w:r>
      <w:r>
        <w:rPr>
          <w:noProof/>
          <w:lang w:val="en-US"/>
        </w:rPr>
        <w:t xml:space="preserve"> has been closely monitored since February, at which time all previous EV and </w:t>
      </w:r>
      <w:r w:rsidR="00171A13">
        <w:rPr>
          <w:noProof/>
          <w:lang w:val="en-US"/>
        </w:rPr>
        <w:t>Actual Cost (</w:t>
      </w:r>
      <w:r>
        <w:rPr>
          <w:noProof/>
          <w:lang w:val="en-US"/>
        </w:rPr>
        <w:t>AC</w:t>
      </w:r>
      <w:r w:rsidR="00171A13">
        <w:rPr>
          <w:noProof/>
          <w:lang w:val="en-US"/>
        </w:rPr>
        <w:t>)</w:t>
      </w:r>
      <w:r>
        <w:rPr>
          <w:noProof/>
          <w:lang w:val="en-US"/>
        </w:rPr>
        <w:t xml:space="preserve"> from October </w:t>
      </w:r>
      <w:r w:rsidR="00171A13">
        <w:rPr>
          <w:noProof/>
          <w:lang w:val="en-US"/>
        </w:rPr>
        <w:t xml:space="preserve">was </w:t>
      </w:r>
      <w:r>
        <w:rPr>
          <w:noProof/>
          <w:lang w:val="en-US"/>
        </w:rPr>
        <w:t xml:space="preserve">also included.  </w:t>
      </w:r>
      <w:r w:rsidR="00E6507A">
        <w:rPr>
          <w:noProof/>
          <w:lang w:val="en-US"/>
        </w:rPr>
        <w:t xml:space="preserve">The EVM chart was subsequently updated for the duration of the project.  </w:t>
      </w:r>
      <w:r>
        <w:rPr>
          <w:noProof/>
          <w:lang w:val="en-US"/>
        </w:rPr>
        <w:t xml:space="preserve">Biweekly updates were provided to both the thesis advisor and the client.  </w:t>
      </w:r>
      <w:r w:rsidR="00B023DF">
        <w:rPr>
          <w:noProof/>
          <w:lang w:val="en-US"/>
        </w:rPr>
        <w:t>It should be noted that the Actual Cost far exceeds the original Planned Value as the Project Scope was changed</w:t>
      </w:r>
      <w:r w:rsidR="00171A13">
        <w:rPr>
          <w:noProof/>
          <w:lang w:val="en-US"/>
        </w:rPr>
        <w:t xml:space="preserve"> to incl</w:t>
      </w:r>
      <w:r w:rsidR="00567BE2">
        <w:rPr>
          <w:noProof/>
          <w:lang w:val="en-US"/>
        </w:rPr>
        <w:t>u</w:t>
      </w:r>
      <w:r w:rsidR="00171A13">
        <w:rPr>
          <w:noProof/>
          <w:lang w:val="en-US"/>
        </w:rPr>
        <w:t>de the Electrical Resistivity survey</w:t>
      </w:r>
      <w:r w:rsidR="00B023DF">
        <w:rPr>
          <w:noProof/>
          <w:lang w:val="en-US"/>
        </w:rPr>
        <w:t xml:space="preserve">.  Additional study areas </w:t>
      </w:r>
      <w:r w:rsidR="00567BE2">
        <w:rPr>
          <w:noProof/>
          <w:lang w:val="en-US"/>
        </w:rPr>
        <w:t>beyond the original</w:t>
      </w:r>
      <w:r w:rsidR="00171A13">
        <w:rPr>
          <w:noProof/>
          <w:lang w:val="en-US"/>
        </w:rPr>
        <w:t xml:space="preserve"> agreement </w:t>
      </w:r>
      <w:r w:rsidR="00B023DF">
        <w:rPr>
          <w:noProof/>
          <w:lang w:val="en-US"/>
        </w:rPr>
        <w:t xml:space="preserve">were </w:t>
      </w:r>
      <w:r w:rsidR="00171A13">
        <w:rPr>
          <w:noProof/>
          <w:lang w:val="en-US"/>
        </w:rPr>
        <w:t xml:space="preserve">also </w:t>
      </w:r>
      <w:r w:rsidR="00B023DF">
        <w:rPr>
          <w:noProof/>
          <w:lang w:val="en-US"/>
        </w:rPr>
        <w:t xml:space="preserve">included.   These factors significantly increased the amount of survey time required to complete the survey.  However, it should be observed that valuable data </w:t>
      </w:r>
      <w:r w:rsidR="00171A13">
        <w:rPr>
          <w:noProof/>
          <w:lang w:val="en-US"/>
        </w:rPr>
        <w:t xml:space="preserve">were </w:t>
      </w:r>
      <w:r w:rsidR="00B023DF">
        <w:rPr>
          <w:noProof/>
          <w:lang w:val="en-US"/>
        </w:rPr>
        <w:t>gained from the additions to the survey</w:t>
      </w:r>
      <w:r w:rsidR="00171A13">
        <w:rPr>
          <w:noProof/>
          <w:lang w:val="en-US"/>
        </w:rPr>
        <w:t>, within the schedule allotted for the study</w:t>
      </w:r>
      <w:r w:rsidR="00B023DF">
        <w:rPr>
          <w:noProof/>
          <w:lang w:val="en-US"/>
        </w:rPr>
        <w:t xml:space="preserve">.   </w:t>
      </w:r>
    </w:p>
    <w:p w14:paraId="39C91E38" w14:textId="77777777" w:rsidR="00751996" w:rsidRDefault="00751996" w:rsidP="006C40C7">
      <w:pPr>
        <w:jc w:val="both"/>
        <w:rPr>
          <w:sz w:val="24"/>
        </w:rPr>
      </w:pPr>
    </w:p>
    <w:bookmarkStart w:id="161" w:name="_Ref451284827"/>
    <w:bookmarkStart w:id="162" w:name="_Toc451882299"/>
    <w:p w14:paraId="786B573C" w14:textId="53D75782" w:rsidR="0032227F" w:rsidRPr="00F10C9E" w:rsidRDefault="002D7070" w:rsidP="00F10C9E">
      <w:pPr>
        <w:pStyle w:val="Heading1"/>
      </w:pPr>
      <w:r>
        <w:rPr>
          <w:noProof/>
          <w:lang w:val="en-US"/>
        </w:rPr>
        <mc:AlternateContent>
          <mc:Choice Requires="wps">
            <w:drawing>
              <wp:anchor distT="0" distB="0" distL="114300" distR="114300" simplePos="0" relativeHeight="251675648" behindDoc="0" locked="0" layoutInCell="1" allowOverlap="1" wp14:anchorId="1771E8F8" wp14:editId="6B3682C2">
                <wp:simplePos x="0" y="0"/>
                <wp:positionH relativeFrom="margin">
                  <wp:align>left</wp:align>
                </wp:positionH>
                <wp:positionV relativeFrom="paragraph">
                  <wp:posOffset>247650</wp:posOffset>
                </wp:positionV>
                <wp:extent cx="6010275" cy="9525"/>
                <wp:effectExtent l="0" t="0" r="28575" b="28575"/>
                <wp:wrapNone/>
                <wp:docPr id="50" name="Straight Connector 50"/>
                <wp:cNvGraphicFramePr/>
                <a:graphic xmlns:a="http://schemas.openxmlformats.org/drawingml/2006/main">
                  <a:graphicData uri="http://schemas.microsoft.com/office/word/2010/wordprocessingShape">
                    <wps:wsp>
                      <wps:cNvCnPr/>
                      <wps:spPr>
                        <a:xfrm>
                          <a:off x="0" y="0"/>
                          <a:ext cx="6010275" cy="9525"/>
                        </a:xfrm>
                        <a:prstGeom prst="line">
                          <a:avLst/>
                        </a:prstGeom>
                        <a:ln>
                          <a:solidFill>
                            <a:srgbClr val="0057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44026186" id="Straight Connector 50" o:spid="_x0000_s1026" style="position:absolute;z-index:251675648;visibility:visible;mso-wrap-style:square;mso-wrap-distance-left:9pt;mso-wrap-distance-top:0;mso-wrap-distance-right:9pt;mso-wrap-distance-bottom:0;mso-position-horizontal:left;mso-position-horizontal-relative:margin;mso-position-vertical:absolute;mso-position-vertical-relative:text" from="0,19.5pt" to="473.2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" strokecolor="#005700">
                <w10:wrap anchorx="margin"/>
              </v:line>
            </w:pict>
          </mc:Fallback>
        </mc:AlternateContent>
      </w:r>
      <w:r w:rsidR="00A84515" w:rsidRPr="00F10C9E">
        <w:t>7</w:t>
      </w:r>
      <w:r w:rsidR="00790515" w:rsidRPr="00F10C9E">
        <w:t>.0</w:t>
      </w:r>
      <w:r w:rsidR="009F128C" w:rsidRPr="00F10C9E">
        <w:t xml:space="preserve"> </w:t>
      </w:r>
      <w:r w:rsidR="0032227F" w:rsidRPr="00F10C9E">
        <w:t xml:space="preserve">Challenge </w:t>
      </w:r>
      <w:r w:rsidR="006B25A0" w:rsidRPr="00F10C9E">
        <w:t>Management</w:t>
      </w:r>
      <w:bookmarkEnd w:id="161"/>
      <w:bookmarkEnd w:id="162"/>
    </w:p>
    <w:p w14:paraId="35447F4C" w14:textId="0242B2F0" w:rsidR="00790515" w:rsidRDefault="00A84515" w:rsidP="00F10C9E">
      <w:pPr>
        <w:pStyle w:val="Heading2"/>
      </w:pPr>
      <w:bookmarkStart w:id="163" w:name="_Toc451882300"/>
      <w:bookmarkStart w:id="164" w:name="_Ref451949226"/>
      <w:r>
        <w:t>7</w:t>
      </w:r>
      <w:r w:rsidR="00790515">
        <w:t>.1 Equipment</w:t>
      </w:r>
      <w:bookmarkEnd w:id="163"/>
      <w:bookmarkEnd w:id="164"/>
    </w:p>
    <w:p w14:paraId="55710D8A" w14:textId="1A71F679" w:rsidR="00751996" w:rsidRDefault="00751996" w:rsidP="00130529">
      <w:pPr>
        <w:jc w:val="both"/>
      </w:pPr>
      <w:r>
        <w:rPr>
          <w:b/>
        </w:rPr>
        <w:t xml:space="preserve">Challenge: </w:t>
      </w:r>
      <w:r>
        <w:t xml:space="preserve">The team faced some technical issues regarding the </w:t>
      </w:r>
      <w:r w:rsidR="00D06270">
        <w:t>odometer</w:t>
      </w:r>
      <w:r>
        <w:t xml:space="preserve"> on the wheel of the GPR tow cart </w:t>
      </w:r>
      <w:r w:rsidR="00D06270">
        <w:t>acquired from</w:t>
      </w:r>
      <w:r>
        <w:t xml:space="preserve"> Sustainable Archaeology.  </w:t>
      </w:r>
      <w:r w:rsidR="00B44CFC">
        <w:t>Aside f</w:t>
      </w:r>
      <w:r w:rsidR="00B44CFC" w:rsidRPr="00B44CFC">
        <w:t>rom the unit being incorrectly calibrated, t</w:t>
      </w:r>
      <w:r w:rsidRPr="00B44CFC">
        <w:t xml:space="preserve">he </w:t>
      </w:r>
      <w:r w:rsidR="00B44CFC" w:rsidRPr="00B44CFC">
        <w:t>odometer</w:t>
      </w:r>
      <w:r w:rsidRPr="00B44CFC">
        <w:t xml:space="preserve"> was</w:t>
      </w:r>
      <w:r w:rsidR="00B44CFC" w:rsidRPr="00B44CFC">
        <w:t xml:space="preserve"> also</w:t>
      </w:r>
      <w:r w:rsidR="00D06270" w:rsidRPr="00B44CFC">
        <w:t xml:space="preserve"> logging the data </w:t>
      </w:r>
      <w:r w:rsidR="00130529" w:rsidRPr="00B44CFC">
        <w:t>inaccuratel</w:t>
      </w:r>
      <w:r w:rsidR="00B44CFC" w:rsidRPr="00B44CFC">
        <w:t>y</w:t>
      </w:r>
      <w:r w:rsidR="00D06270" w:rsidRPr="00B44CFC">
        <w:t>.</w:t>
      </w:r>
      <w:r>
        <w:t xml:space="preserve"> </w:t>
      </w:r>
      <w:r w:rsidR="00D06270">
        <w:t xml:space="preserve"> The two aforementioned factors caused</w:t>
      </w:r>
      <w:r>
        <w:t xml:space="preserve"> the resultant data to appear “stripey” (see</w:t>
      </w:r>
      <w:r w:rsidR="00D06270">
        <w:t xml:space="preserve"> </w:t>
      </w:r>
      <w:r w:rsidR="00AB3062">
        <w:fldChar w:fldCharType="begin"/>
      </w:r>
      <w:r w:rsidR="00AB3062">
        <w:instrText xml:space="preserve"> REF _Ref451880296 \h </w:instrText>
      </w:r>
      <w:r w:rsidR="00AB3062">
        <w:fldChar w:fldCharType="separate"/>
      </w:r>
      <w:r w:rsidR="00B94818" w:rsidRPr="000261D8">
        <w:t xml:space="preserve">Figure </w:t>
      </w:r>
      <w:r w:rsidR="00B94818">
        <w:rPr>
          <w:noProof/>
        </w:rPr>
        <w:t>30</w:t>
      </w:r>
      <w:r w:rsidR="00AB3062">
        <w:fldChar w:fldCharType="end"/>
      </w:r>
      <w:r w:rsidR="00AB3062">
        <w:t xml:space="preserve"> </w:t>
      </w:r>
      <w:r w:rsidR="001C3CFC">
        <w:t>for a comparison of faulty data versus desired data</w:t>
      </w:r>
      <w:r w:rsidR="00D06270">
        <w:t xml:space="preserve">).  </w:t>
      </w:r>
      <w:r>
        <w:t xml:space="preserve"> </w:t>
      </w:r>
    </w:p>
    <w:p w14:paraId="0083B6CC" w14:textId="77777777" w:rsidR="00130529" w:rsidRDefault="00130529" w:rsidP="00D06270">
      <w:pPr>
        <w:keepNext/>
        <w:jc w:val="center"/>
        <w:rPr>
          <w:noProof/>
          <w:lang w:val="en-US"/>
        </w:rPr>
      </w:pPr>
    </w:p>
    <w:p w14:paraId="44A6B6CD" w14:textId="082DE731" w:rsidR="00C9715B" w:rsidRDefault="00751996" w:rsidP="00C9715B">
      <w:pPr>
        <w:keepNext/>
        <w:jc w:val="center"/>
      </w:pPr>
      <w:r>
        <w:rPr>
          <w:noProof/>
          <w:lang w:val="en-US"/>
        </w:rPr>
        <w:drawing>
          <wp:inline distT="0" distB="0" distL="0" distR="0" wp14:anchorId="1D1E22FC" wp14:editId="29441B5C">
            <wp:extent cx="2186305" cy="2286382"/>
            <wp:effectExtent l="19050" t="19050" r="2349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ID2-faultyGPR.jpg"/>
                    <pic:cNvPicPr/>
                  </pic:nvPicPr>
                  <pic:blipFill rotWithShape="1">
                    <a:blip r:embed="rId57" cstate="print">
                      <a:extLst>
                        <a:ext uri="{28A0092B-C50C-407E-A947-70E740481C1C}">
                          <a14:useLocalDpi xmlns:a14="http://schemas.microsoft.com/office/drawing/2010/main" val="0"/>
                        </a:ext>
                      </a:extLst>
                    </a:blip>
                    <a:srcRect l="9249" t="9348" r="8653" b="8993"/>
                    <a:stretch/>
                  </pic:blipFill>
                  <pic:spPr bwMode="auto">
                    <a:xfrm>
                      <a:off x="0" y="0"/>
                      <a:ext cx="2215904" cy="23173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261D8">
        <w:rPr>
          <w:noProof/>
          <w:lang w:val="en-US"/>
        </w:rPr>
        <w:drawing>
          <wp:inline distT="0" distB="0" distL="0" distR="0" wp14:anchorId="640AEA96" wp14:editId="11D667A5">
            <wp:extent cx="2547418" cy="2295197"/>
            <wp:effectExtent l="19050" t="19050" r="2476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ID2_PROC_1.5.bmp"/>
                    <pic:cNvPicPr/>
                  </pic:nvPicPr>
                  <pic:blipFill rotWithShape="1">
                    <a:blip r:embed="rId58">
                      <a:extLst>
                        <a:ext uri="{28A0092B-C50C-407E-A947-70E740481C1C}">
                          <a14:useLocalDpi xmlns:a14="http://schemas.microsoft.com/office/drawing/2010/main" val="0"/>
                        </a:ext>
                      </a:extLst>
                    </a:blip>
                    <a:srcRect t="2971" b="6930"/>
                    <a:stretch/>
                  </pic:blipFill>
                  <pic:spPr bwMode="auto">
                    <a:xfrm>
                      <a:off x="0" y="0"/>
                      <a:ext cx="2558392" cy="23050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C51FDD" w14:textId="02460F7B" w:rsidR="000261D8" w:rsidRPr="000261D8" w:rsidRDefault="000261D8" w:rsidP="00AB3062">
      <w:pPr>
        <w:pStyle w:val="GPR-Caption"/>
      </w:pPr>
      <w:bookmarkStart w:id="165" w:name="_Ref451880296"/>
      <w:bookmarkStart w:id="166" w:name="_Toc451882130"/>
      <w:bookmarkStart w:id="167" w:name="_Toc451882338"/>
      <w:r w:rsidRPr="000261D8">
        <w:t xml:space="preserve">Figure </w:t>
      </w:r>
      <w:r w:rsidRPr="000261D8">
        <w:fldChar w:fldCharType="begin"/>
      </w:r>
      <w:r w:rsidRPr="000261D8">
        <w:instrText xml:space="preserve"> SEQ Figure \* ARABIC </w:instrText>
      </w:r>
      <w:r w:rsidRPr="000261D8">
        <w:fldChar w:fldCharType="separate"/>
      </w:r>
      <w:r w:rsidR="00B94818">
        <w:rPr>
          <w:noProof/>
        </w:rPr>
        <w:t>30</w:t>
      </w:r>
      <w:r w:rsidRPr="000261D8">
        <w:fldChar w:fldCharType="end"/>
      </w:r>
      <w:bookmarkEnd w:id="165"/>
      <w:r w:rsidRPr="000261D8">
        <w:t xml:space="preserve"> </w:t>
      </w:r>
      <w:r w:rsidR="00AB3062">
        <w:t xml:space="preserve">- </w:t>
      </w:r>
      <w:r w:rsidRPr="000261D8">
        <w:t>On the left -"Striped" results of Grid 2 from the original tow cart; on the right – results of Grid 2 using the push cart</w:t>
      </w:r>
      <w:bookmarkEnd w:id="166"/>
      <w:bookmarkEnd w:id="167"/>
    </w:p>
    <w:p w14:paraId="32165C33" w14:textId="554F5354" w:rsidR="00D06270" w:rsidRPr="001C3CFC" w:rsidRDefault="001C3CFC" w:rsidP="001C3CFC">
      <w:pPr>
        <w:keepNext/>
        <w:jc w:val="center"/>
        <w:rPr>
          <w:noProof/>
          <w:lang w:val="en-US"/>
        </w:rPr>
      </w:pPr>
      <w:r>
        <w:t xml:space="preserve">  </w:t>
      </w:r>
    </w:p>
    <w:p w14:paraId="0570B996" w14:textId="40F18AFA" w:rsidR="001C3CFC" w:rsidRPr="001C3CFC" w:rsidRDefault="00130529" w:rsidP="00130529">
      <w:pPr>
        <w:jc w:val="both"/>
      </w:pPr>
      <w:r>
        <w:rPr>
          <w:b/>
        </w:rPr>
        <w:t>Management:</w:t>
      </w:r>
      <w:r>
        <w:t xml:space="preserve"> After many failed results from test trials and running the machine on a control grid on loamy sand (which will be further discussed </w:t>
      </w:r>
      <w:r w:rsidR="007D0062">
        <w:t xml:space="preserve">in </w:t>
      </w:r>
      <w:r w:rsidR="00B44CFC">
        <w:rPr>
          <w:highlight w:val="yellow"/>
        </w:rPr>
        <w:fldChar w:fldCharType="begin"/>
      </w:r>
      <w:r w:rsidR="00B44CFC">
        <w:instrText xml:space="preserve"> REF _Ref451250180 \h </w:instrText>
      </w:r>
      <w:r w:rsidR="00B44CFC">
        <w:rPr>
          <w:highlight w:val="yellow"/>
        </w:rPr>
      </w:r>
      <w:r w:rsidR="00B44CFC">
        <w:rPr>
          <w:highlight w:val="yellow"/>
        </w:rPr>
        <w:fldChar w:fldCharType="separate"/>
      </w:r>
      <w:r w:rsidR="00B94818">
        <w:t>7.4 Soil Composition</w:t>
      </w:r>
      <w:r w:rsidR="00B44CFC">
        <w:rPr>
          <w:highlight w:val="yellow"/>
        </w:rPr>
        <w:fldChar w:fldCharType="end"/>
      </w:r>
      <w:r w:rsidR="00B44CFC">
        <w:t xml:space="preserve"> </w:t>
      </w:r>
      <w:r>
        <w:t xml:space="preserve">below), </w:t>
      </w:r>
      <w:r w:rsidR="00AD3CB5">
        <w:t xml:space="preserve">Mr. </w:t>
      </w:r>
      <w:r>
        <w:t xml:space="preserve">Edward Eastaugh from Sustainable Archaeology advised the team to change the equipment.  Therefore, the tow cart was returned to Sustainable Archaeology in exchange for the push cart.  The push cart was able to log the data correctly and efficiently.  </w:t>
      </w:r>
      <w:r w:rsidR="00171A13">
        <w:fldChar w:fldCharType="begin"/>
      </w:r>
      <w:r w:rsidR="00171A13">
        <w:instrText xml:space="preserve"> REF _Ref451940963 \h </w:instrText>
      </w:r>
      <w:r w:rsidR="00171A13">
        <w:fldChar w:fldCharType="separate"/>
      </w:r>
      <w:r w:rsidR="00B94818" w:rsidRPr="000261D8">
        <w:t xml:space="preserve">Figure </w:t>
      </w:r>
      <w:r w:rsidR="00B94818">
        <w:rPr>
          <w:noProof/>
        </w:rPr>
        <w:t>31</w:t>
      </w:r>
      <w:r w:rsidR="00171A13">
        <w:fldChar w:fldCharType="end"/>
      </w:r>
      <w:r w:rsidR="00171A13">
        <w:t xml:space="preserve"> shows the two differing GPR platforms used.</w:t>
      </w:r>
    </w:p>
    <w:p w14:paraId="0972F747" w14:textId="77777777" w:rsidR="000261D8" w:rsidRDefault="001C3CFC" w:rsidP="000261D8">
      <w:pPr>
        <w:keepNext/>
        <w:jc w:val="center"/>
      </w:pPr>
      <w:r>
        <w:rPr>
          <w:noProof/>
          <w:lang w:val="en-US"/>
        </w:rPr>
        <w:drawing>
          <wp:inline distT="0" distB="0" distL="0" distR="0" wp14:anchorId="58D46C8C" wp14:editId="767889B9">
            <wp:extent cx="1856232" cy="1984248"/>
            <wp:effectExtent l="19050" t="19050" r="10795"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4517.JPG"/>
                    <pic:cNvPicPr/>
                  </pic:nvPicPr>
                  <pic:blipFill rotWithShape="1">
                    <a:blip r:embed="rId59" cstate="print">
                      <a:extLst>
                        <a:ext uri="{28A0092B-C50C-407E-A947-70E740481C1C}">
                          <a14:useLocalDpi xmlns:a14="http://schemas.microsoft.com/office/drawing/2010/main" val="0"/>
                        </a:ext>
                      </a:extLst>
                    </a:blip>
                    <a:srcRect l="37660" t="19872" r="23237" b="24359"/>
                    <a:stretch/>
                  </pic:blipFill>
                  <pic:spPr bwMode="auto">
                    <a:xfrm>
                      <a:off x="0" y="0"/>
                      <a:ext cx="1856232" cy="19842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r>
        <w:rPr>
          <w:noProof/>
          <w:lang w:val="en-US"/>
        </w:rPr>
        <w:drawing>
          <wp:inline distT="0" distB="0" distL="0" distR="0" wp14:anchorId="29C3D8D3" wp14:editId="42E21AE9">
            <wp:extent cx="2807208" cy="1984248"/>
            <wp:effectExtent l="19050" t="19050" r="12700"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4569.JPG"/>
                    <pic:cNvPicPr/>
                  </pic:nvPicPr>
                  <pic:blipFill rotWithShape="1">
                    <a:blip r:embed="rId60" cstate="print">
                      <a:extLst>
                        <a:ext uri="{28A0092B-C50C-407E-A947-70E740481C1C}">
                          <a14:useLocalDpi xmlns:a14="http://schemas.microsoft.com/office/drawing/2010/main" val="0"/>
                        </a:ext>
                      </a:extLst>
                    </a:blip>
                    <a:srcRect t="2564" r="695" b="3846"/>
                    <a:stretch/>
                  </pic:blipFill>
                  <pic:spPr bwMode="auto">
                    <a:xfrm>
                      <a:off x="0" y="0"/>
                      <a:ext cx="2807208" cy="19842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49921E" w14:textId="4D744DEE" w:rsidR="001C3CFC" w:rsidRPr="000261D8" w:rsidRDefault="000261D8" w:rsidP="00AB3062">
      <w:pPr>
        <w:pStyle w:val="GPR-Caption"/>
      </w:pPr>
      <w:bookmarkStart w:id="168" w:name="_Ref451940963"/>
      <w:bookmarkStart w:id="169" w:name="_Toc451882131"/>
      <w:bookmarkStart w:id="170" w:name="_Toc451882339"/>
      <w:r w:rsidRPr="000261D8">
        <w:t xml:space="preserve">Figure </w:t>
      </w:r>
      <w:r w:rsidRPr="000261D8">
        <w:fldChar w:fldCharType="begin"/>
      </w:r>
      <w:r w:rsidRPr="000261D8">
        <w:instrText xml:space="preserve"> SEQ Figure \* ARABIC </w:instrText>
      </w:r>
      <w:r w:rsidRPr="000261D8">
        <w:fldChar w:fldCharType="separate"/>
      </w:r>
      <w:r w:rsidR="00B94818">
        <w:rPr>
          <w:noProof/>
        </w:rPr>
        <w:t>31</w:t>
      </w:r>
      <w:r w:rsidRPr="000261D8">
        <w:fldChar w:fldCharType="end"/>
      </w:r>
      <w:bookmarkEnd w:id="168"/>
      <w:r w:rsidR="00AB3062">
        <w:t xml:space="preserve"> -</w:t>
      </w:r>
      <w:r w:rsidRPr="000261D8">
        <w:t xml:space="preserve"> Tow Cart (on the right) and Push Cart (on the left) (Image source: Ian Smith, 2016)</w:t>
      </w:r>
      <w:bookmarkEnd w:id="169"/>
      <w:bookmarkEnd w:id="170"/>
    </w:p>
    <w:p w14:paraId="3024B9D4" w14:textId="77777777" w:rsidR="00724C23" w:rsidRDefault="00724C23" w:rsidP="001C3CFC">
      <w:pPr>
        <w:jc w:val="center"/>
      </w:pPr>
    </w:p>
    <w:p w14:paraId="43677E1F" w14:textId="0767B224" w:rsidR="00790515" w:rsidRPr="007D0062" w:rsidRDefault="00A84515" w:rsidP="00F10C9E">
      <w:pPr>
        <w:pStyle w:val="Heading2"/>
      </w:pPr>
      <w:bookmarkStart w:id="171" w:name="_Toc451882301"/>
      <w:r w:rsidRPr="007D0062">
        <w:t>7</w:t>
      </w:r>
      <w:r w:rsidR="00790515" w:rsidRPr="007D0062">
        <w:t>.2 Software Availability</w:t>
      </w:r>
      <w:bookmarkEnd w:id="171"/>
    </w:p>
    <w:p w14:paraId="6D21441E" w14:textId="0DC1B28E" w:rsidR="00751996" w:rsidRDefault="00724C23" w:rsidP="00F77690">
      <w:pPr>
        <w:jc w:val="both"/>
      </w:pPr>
      <w:r>
        <w:rPr>
          <w:b/>
        </w:rPr>
        <w:t>Challenge:</w:t>
      </w:r>
      <w:r>
        <w:t xml:space="preserve"> The software u</w:t>
      </w:r>
      <w:r w:rsidR="00F167F5">
        <w:t>sed for processing the GPR and resistivity m</w:t>
      </w:r>
      <w:r>
        <w:t xml:space="preserve">eter data was only available at Western University through Sustainable Archaeology.  </w:t>
      </w:r>
    </w:p>
    <w:p w14:paraId="042F15A1" w14:textId="257A700C" w:rsidR="00724C23" w:rsidRPr="00724C23" w:rsidRDefault="00724C23" w:rsidP="00F77690">
      <w:pPr>
        <w:jc w:val="both"/>
      </w:pPr>
      <w:r>
        <w:rPr>
          <w:b/>
        </w:rPr>
        <w:t xml:space="preserve">Management: </w:t>
      </w:r>
      <w:r>
        <w:t xml:space="preserve">The team looked into obtaining open-source software for processing the results at the GIS lab at Niagara College.  However, none of the software was capable of amalgamating the data in a format suitable for data analysis.  Two separate data processing </w:t>
      </w:r>
      <w:r w:rsidR="00171A13">
        <w:t xml:space="preserve">efforts </w:t>
      </w:r>
      <w:r>
        <w:t>were ca</w:t>
      </w:r>
      <w:r w:rsidR="00F167F5">
        <w:t>rried out</w:t>
      </w:r>
      <w:r w:rsidR="00171A13">
        <w:t>;</w:t>
      </w:r>
      <w:r w:rsidR="00F167F5">
        <w:t xml:space="preserve"> one to process the </w:t>
      </w:r>
      <w:r w:rsidR="00171A13">
        <w:t xml:space="preserve">Resistivity Meter </w:t>
      </w:r>
      <w:r>
        <w:t>results, and another to process the GPR results.</w:t>
      </w:r>
      <w:r w:rsidR="00F85E66">
        <w:t xml:space="preserve">  With efficient time management, the team was able to process each set of results during their trips to Sustainable Archaeology.  </w:t>
      </w:r>
      <w:r>
        <w:t xml:space="preserve">     </w:t>
      </w:r>
    </w:p>
    <w:p w14:paraId="5189924F" w14:textId="77777777" w:rsidR="00724C23" w:rsidRPr="00724C23" w:rsidRDefault="00724C23" w:rsidP="00F77690">
      <w:pPr>
        <w:jc w:val="both"/>
      </w:pPr>
    </w:p>
    <w:p w14:paraId="745E54AF" w14:textId="01EE4320" w:rsidR="00790515" w:rsidRDefault="00A84515" w:rsidP="00F10C9E">
      <w:pPr>
        <w:pStyle w:val="Heading2"/>
      </w:pPr>
      <w:bookmarkStart w:id="172" w:name="_Toc451882302"/>
      <w:r>
        <w:t>7</w:t>
      </w:r>
      <w:r w:rsidR="00790515">
        <w:t xml:space="preserve">.3 </w:t>
      </w:r>
      <w:r w:rsidR="00F85E66">
        <w:t>Intern</w:t>
      </w:r>
      <w:r w:rsidR="00171A13">
        <w:t>ment</w:t>
      </w:r>
      <w:r w:rsidR="00F85E66">
        <w:t xml:space="preserve"> Location and </w:t>
      </w:r>
      <w:r w:rsidR="00505D93">
        <w:t>Obstructions</w:t>
      </w:r>
      <w:bookmarkEnd w:id="172"/>
    </w:p>
    <w:p w14:paraId="365630FB" w14:textId="58445DB0" w:rsidR="00751996" w:rsidRDefault="00F85E66" w:rsidP="00F77690">
      <w:pPr>
        <w:jc w:val="both"/>
      </w:pPr>
      <w:r>
        <w:rPr>
          <w:b/>
        </w:rPr>
        <w:t>Challenge:</w:t>
      </w:r>
      <w:r>
        <w:t xml:space="preserve"> Given the </w:t>
      </w:r>
      <w:r w:rsidR="004813D2">
        <w:t>organic</w:t>
      </w:r>
      <w:r>
        <w:t xml:space="preserve"> growth of the area, there were numerous obstacles, such </w:t>
      </w:r>
      <w:r w:rsidR="004813D2">
        <w:t>as trees, bushes, and natural form of the cliff face at the edge of the property</w:t>
      </w:r>
      <w:r>
        <w:t xml:space="preserve">.  </w:t>
      </w:r>
      <w:r w:rsidR="004813D2">
        <w:t>The positions of the tombstones, the</w:t>
      </w:r>
      <w:r>
        <w:t xml:space="preserve"> location of the Fry House</w:t>
      </w:r>
      <w:r w:rsidR="004813D2">
        <w:t>, and its surrounding fence</w:t>
      </w:r>
      <w:r>
        <w:t xml:space="preserve"> also </w:t>
      </w:r>
      <w:r w:rsidR="004813D2">
        <w:t>affected the manner in which the survey was conducted.</w:t>
      </w:r>
    </w:p>
    <w:p w14:paraId="472E7936" w14:textId="15AF4D48" w:rsidR="006E2BB7" w:rsidRDefault="00F85E66" w:rsidP="00F77690">
      <w:pPr>
        <w:jc w:val="both"/>
      </w:pPr>
      <w:r>
        <w:rPr>
          <w:b/>
        </w:rPr>
        <w:t>Management:</w:t>
      </w:r>
      <w:r>
        <w:t xml:space="preserve"> </w:t>
      </w:r>
      <w:r w:rsidR="004269CB">
        <w:t>Smaller grids were added around large obstacles to maximize coverage</w:t>
      </w:r>
      <w:r w:rsidR="00056A85">
        <w:t>.  The 10</w:t>
      </w:r>
      <w:r w:rsidR="00AB3062">
        <w:t xml:space="preserve"> m by 10 m</w:t>
      </w:r>
      <w:r w:rsidR="00056A85">
        <w:t xml:space="preserve"> grids were divided into smaller grids, boxing in the large obstacle.  </w:t>
      </w:r>
      <w:r w:rsidR="006E2BB7">
        <w:t>It was essential to keep the equipment as close to the grounds as possible to avoid incorrect data collection.</w:t>
      </w:r>
      <w:r w:rsidR="00056A85">
        <w:t xml:space="preserve">  </w:t>
      </w:r>
      <w:r w:rsidR="006E2BB7">
        <w:t xml:space="preserve">All corners of the grids were surveyed using the Total Station, input into ArcMap, and overlaid on aerial imagery.  Therefore, it was known which areas of the museum grounds were surveyed and which were not.  </w:t>
      </w:r>
    </w:p>
    <w:p w14:paraId="5D5E607D" w14:textId="34C8B3F0" w:rsidR="00F85E66" w:rsidRDefault="00056A85" w:rsidP="00F77690">
      <w:pPr>
        <w:jc w:val="both"/>
      </w:pPr>
      <w:r>
        <w:t>For smaller obstacles, such as tombstones, the cart was either driven over the obstacle, or steered as close to the obstacle</w:t>
      </w:r>
      <w:r w:rsidR="005366E5">
        <w:t xml:space="preserve"> as possible</w:t>
      </w:r>
      <w:r w:rsidR="006E2BB7">
        <w:t xml:space="preserve">.  Despite the differences in traverse distances, the data was corrected according to the grid and traverse information </w:t>
      </w:r>
      <w:r w:rsidR="005366E5">
        <w:t>configured</w:t>
      </w:r>
      <w:r w:rsidR="006E2BB7">
        <w:t xml:space="preserve"> </w:t>
      </w:r>
      <w:r w:rsidR="005366E5">
        <w:t xml:space="preserve">using the </w:t>
      </w:r>
      <w:r w:rsidR="006E2BB7">
        <w:t xml:space="preserve">processing software at Western University.  </w:t>
      </w:r>
    </w:p>
    <w:p w14:paraId="302F2624" w14:textId="77777777" w:rsidR="006E2BB7" w:rsidRPr="00F85E66" w:rsidRDefault="006E2BB7" w:rsidP="00F77690">
      <w:pPr>
        <w:jc w:val="both"/>
      </w:pPr>
    </w:p>
    <w:p w14:paraId="473338F5" w14:textId="11C5F379" w:rsidR="00505D93" w:rsidRDefault="00A84515" w:rsidP="00F10C9E">
      <w:pPr>
        <w:pStyle w:val="Heading2"/>
      </w:pPr>
      <w:bookmarkStart w:id="173" w:name="_Ref451250180"/>
      <w:bookmarkStart w:id="174" w:name="_Toc451882303"/>
      <w:r>
        <w:t>7</w:t>
      </w:r>
      <w:r w:rsidR="00505D93">
        <w:t>.4 Soil Composition</w:t>
      </w:r>
      <w:bookmarkEnd w:id="173"/>
      <w:bookmarkEnd w:id="174"/>
    </w:p>
    <w:p w14:paraId="3BFD638D" w14:textId="785953B2" w:rsidR="00505D93" w:rsidRDefault="00F85E66" w:rsidP="00F77690">
      <w:pPr>
        <w:jc w:val="both"/>
      </w:pPr>
      <w:r>
        <w:rPr>
          <w:b/>
        </w:rPr>
        <w:t xml:space="preserve">Challenge: </w:t>
      </w:r>
      <w:r w:rsidR="00505D93">
        <w:t xml:space="preserve">The soil composition of the study area as shown </w:t>
      </w:r>
      <w:r w:rsidR="00505D93" w:rsidRPr="00055655">
        <w:t xml:space="preserve">in </w:t>
      </w:r>
      <w:r w:rsidR="00505D93" w:rsidRPr="009F2162">
        <w:t>below</w:t>
      </w:r>
      <w:r w:rsidR="00AB3062">
        <w:t xml:space="preserve"> in </w:t>
      </w:r>
      <w:r w:rsidR="00AB3062">
        <w:fldChar w:fldCharType="begin"/>
      </w:r>
      <w:r w:rsidR="00AB3062">
        <w:instrText xml:space="preserve"> REF _Ref451880387 \h </w:instrText>
      </w:r>
      <w:r w:rsidR="00AB3062">
        <w:fldChar w:fldCharType="separate"/>
      </w:r>
      <w:r w:rsidR="00B94818" w:rsidRPr="000261D8">
        <w:t xml:space="preserve">Figure </w:t>
      </w:r>
      <w:r w:rsidR="00B94818">
        <w:rPr>
          <w:noProof/>
        </w:rPr>
        <w:t>32</w:t>
      </w:r>
      <w:r w:rsidR="00AB3062">
        <w:fldChar w:fldCharType="end"/>
      </w:r>
      <w:r w:rsidR="00505D93">
        <w:t xml:space="preserve">, is that of Silty Clay. </w:t>
      </w:r>
      <w:r w:rsidR="006E2BB7">
        <w:t xml:space="preserve">It was known that soils with higher clay composition (see </w:t>
      </w:r>
      <w:r w:rsidR="00B44CFC">
        <w:rPr>
          <w:highlight w:val="yellow"/>
        </w:rPr>
        <w:fldChar w:fldCharType="begin"/>
      </w:r>
      <w:r w:rsidR="00B44CFC">
        <w:instrText xml:space="preserve"> REF _Ref451250191 \h </w:instrText>
      </w:r>
      <w:r w:rsidR="00B44CFC">
        <w:rPr>
          <w:highlight w:val="yellow"/>
        </w:rPr>
      </w:r>
      <w:r w:rsidR="00B44CFC">
        <w:rPr>
          <w:highlight w:val="yellow"/>
        </w:rPr>
        <w:fldChar w:fldCharType="separate"/>
      </w:r>
      <w:r w:rsidR="00B94818">
        <w:t>2</w:t>
      </w:r>
      <w:r w:rsidR="00B94818" w:rsidRPr="00AA4637">
        <w:t>.</w:t>
      </w:r>
      <w:r w:rsidR="00B94818">
        <w:t>2</w:t>
      </w:r>
      <w:r w:rsidR="00B94818" w:rsidRPr="00AA4637">
        <w:t xml:space="preserve"> Literature Review</w:t>
      </w:r>
      <w:r w:rsidR="00B44CFC">
        <w:rPr>
          <w:highlight w:val="yellow"/>
        </w:rPr>
        <w:fldChar w:fldCharType="end"/>
      </w:r>
      <w:r w:rsidR="006E2BB7">
        <w:t>) may cause problems in the GPR survey.</w:t>
      </w:r>
      <w:r w:rsidR="005366E5">
        <w:t xml:space="preserve">  Clay soils are </w:t>
      </w:r>
      <w:r w:rsidR="00171A13">
        <w:t xml:space="preserve">typically </w:t>
      </w:r>
      <w:r w:rsidR="005366E5">
        <w:t>denser</w:t>
      </w:r>
      <w:r w:rsidR="00171A13">
        <w:t xml:space="preserve"> and wetter</w:t>
      </w:r>
      <w:r w:rsidR="005366E5">
        <w:t xml:space="preserve">, thereby making it more difficult for </w:t>
      </w:r>
      <w:r w:rsidR="00171A13">
        <w:t xml:space="preserve">RADAR </w:t>
      </w:r>
      <w:r w:rsidR="005366E5">
        <w:t>to penetrate.</w:t>
      </w:r>
    </w:p>
    <w:p w14:paraId="02E0DCA3" w14:textId="77777777" w:rsidR="00505D93" w:rsidRPr="009E1EEE" w:rsidRDefault="00505D93" w:rsidP="00505D93">
      <w:pPr>
        <w:jc w:val="both"/>
      </w:pPr>
    </w:p>
    <w:p w14:paraId="10F817A5" w14:textId="77777777" w:rsidR="000261D8" w:rsidRDefault="00505D93" w:rsidP="000261D8">
      <w:pPr>
        <w:keepNext/>
        <w:ind w:left="-720" w:right="-720"/>
        <w:jc w:val="center"/>
      </w:pPr>
      <w:r>
        <w:rPr>
          <w:noProof/>
          <w:lang w:val="en-US"/>
        </w:rPr>
        <w:drawing>
          <wp:inline distT="0" distB="0" distL="0" distR="0" wp14:anchorId="611FDE83" wp14:editId="1EA829D3">
            <wp:extent cx="5852710" cy="4534300"/>
            <wp:effectExtent l="19050" t="19050" r="152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oil composition map w.jpg"/>
                    <pic:cNvPicPr/>
                  </pic:nvPicPr>
                  <pic:blipFill>
                    <a:blip r:embed="rId61">
                      <a:extLst>
                        <a:ext uri="{28A0092B-C50C-407E-A947-70E740481C1C}">
                          <a14:useLocalDpi xmlns:a14="http://schemas.microsoft.com/office/drawing/2010/main" val="0"/>
                        </a:ext>
                      </a:extLst>
                    </a:blip>
                    <a:stretch>
                      <a:fillRect/>
                    </a:stretch>
                  </pic:blipFill>
                  <pic:spPr>
                    <a:xfrm>
                      <a:off x="0" y="0"/>
                      <a:ext cx="5880086" cy="4555509"/>
                    </a:xfrm>
                    <a:prstGeom prst="rect">
                      <a:avLst/>
                    </a:prstGeom>
                    <a:ln>
                      <a:solidFill>
                        <a:schemeClr val="tx1"/>
                      </a:solidFill>
                    </a:ln>
                  </pic:spPr>
                </pic:pic>
              </a:graphicData>
            </a:graphic>
          </wp:inline>
        </w:drawing>
      </w:r>
    </w:p>
    <w:p w14:paraId="077D067A" w14:textId="5B43DBD4" w:rsidR="00505D93" w:rsidRPr="000261D8" w:rsidRDefault="000261D8" w:rsidP="00AB3062">
      <w:pPr>
        <w:pStyle w:val="GPR-Caption"/>
      </w:pPr>
      <w:bookmarkStart w:id="175" w:name="_Ref451880387"/>
      <w:bookmarkStart w:id="176" w:name="_Toc451882132"/>
      <w:bookmarkStart w:id="177" w:name="_Toc451882340"/>
      <w:r w:rsidRPr="000261D8">
        <w:t xml:space="preserve">Figure </w:t>
      </w:r>
      <w:r w:rsidRPr="000261D8">
        <w:fldChar w:fldCharType="begin"/>
      </w:r>
      <w:r w:rsidRPr="000261D8">
        <w:instrText xml:space="preserve"> SEQ Figure \* ARABIC </w:instrText>
      </w:r>
      <w:r w:rsidRPr="000261D8">
        <w:fldChar w:fldCharType="separate"/>
      </w:r>
      <w:r w:rsidR="00B94818">
        <w:rPr>
          <w:noProof/>
        </w:rPr>
        <w:t>32</w:t>
      </w:r>
      <w:r w:rsidRPr="000261D8">
        <w:fldChar w:fldCharType="end"/>
      </w:r>
      <w:bookmarkEnd w:id="175"/>
      <w:r w:rsidRPr="000261D8">
        <w:t xml:space="preserve"> </w:t>
      </w:r>
      <w:r w:rsidR="00AB3062">
        <w:t xml:space="preserve">- </w:t>
      </w:r>
      <w:r w:rsidRPr="000261D8">
        <w:t>Map of the Soil Composition in the Area</w:t>
      </w:r>
      <w:bookmarkEnd w:id="176"/>
      <w:bookmarkEnd w:id="177"/>
    </w:p>
    <w:p w14:paraId="1340BC31" w14:textId="77777777" w:rsidR="00DB56C7" w:rsidRDefault="00DB56C7" w:rsidP="00F77690">
      <w:pPr>
        <w:jc w:val="both"/>
        <w:rPr>
          <w:b/>
        </w:rPr>
      </w:pPr>
    </w:p>
    <w:p w14:paraId="41727492" w14:textId="27D611A9" w:rsidR="007D0062" w:rsidRDefault="006E2BB7" w:rsidP="00F77690">
      <w:pPr>
        <w:jc w:val="both"/>
      </w:pPr>
      <w:r>
        <w:rPr>
          <w:b/>
        </w:rPr>
        <w:t xml:space="preserve">Management: </w:t>
      </w:r>
      <w:r w:rsidR="005366E5">
        <w:t xml:space="preserve">The team performed extensive research to understand how to mitigate this issue (as seen in </w:t>
      </w:r>
      <w:r w:rsidR="00B44CFC">
        <w:rPr>
          <w:highlight w:val="yellow"/>
        </w:rPr>
        <w:fldChar w:fldCharType="begin"/>
      </w:r>
      <w:r w:rsidR="00B44CFC">
        <w:instrText xml:space="preserve"> REF _Ref451250200 \h </w:instrText>
      </w:r>
      <w:r w:rsidR="00B44CFC">
        <w:rPr>
          <w:highlight w:val="yellow"/>
        </w:rPr>
      </w:r>
      <w:r w:rsidR="00B44CFC">
        <w:rPr>
          <w:highlight w:val="yellow"/>
        </w:rPr>
        <w:fldChar w:fldCharType="separate"/>
      </w:r>
      <w:r w:rsidR="00B94818">
        <w:t>2</w:t>
      </w:r>
      <w:r w:rsidR="00B94818" w:rsidRPr="00AA4637">
        <w:t>.</w:t>
      </w:r>
      <w:r w:rsidR="00B94818">
        <w:t>2</w:t>
      </w:r>
      <w:r w:rsidR="00B94818" w:rsidRPr="00AA4637">
        <w:t xml:space="preserve"> Literature Review</w:t>
      </w:r>
      <w:r w:rsidR="00B44CFC">
        <w:rPr>
          <w:highlight w:val="yellow"/>
        </w:rPr>
        <w:fldChar w:fldCharType="end"/>
      </w:r>
      <w:r w:rsidR="005366E5">
        <w:t>).  The team was advised by Sustainable Archaeology that the 400MHz antenna was</w:t>
      </w:r>
      <w:r w:rsidR="007D0062">
        <w:t xml:space="preserve"> capable</w:t>
      </w:r>
      <w:r w:rsidR="005366E5">
        <w:t xml:space="preserve"> </w:t>
      </w:r>
      <w:r w:rsidR="007D0062">
        <w:t xml:space="preserve">of </w:t>
      </w:r>
      <w:r w:rsidR="005366E5">
        <w:t xml:space="preserve">performing the survey.  Although a lower frequency antenna, such as a 250MHz antenna, would provide deeper results, the resolution of the data would be significantly </w:t>
      </w:r>
      <w:r w:rsidR="007D0062">
        <w:t xml:space="preserve">decreased.  Alternatively, a higher frequency antenna would not be able to penetrate the data and only reflect the data.  </w:t>
      </w:r>
    </w:p>
    <w:p w14:paraId="359CF2EB" w14:textId="16EA6171" w:rsidR="00505D93" w:rsidRPr="00CB77E7" w:rsidRDefault="007D0062" w:rsidP="00F77690">
      <w:pPr>
        <w:jc w:val="both"/>
      </w:pPr>
      <w:r>
        <w:t xml:space="preserve">Additionally, the team performed a control test grid on an area known to have loamy sand soil composition where the underground anomalies, such as drainage pipes, were already known. </w:t>
      </w:r>
      <w:r w:rsidR="00F77690">
        <w:t xml:space="preserve"> These results were sent to Sustainable Archaeology for processing which allowed the team to understand the differences of known anomalies between the two different types of soils.  </w:t>
      </w:r>
      <w:r>
        <w:t xml:space="preserve">   </w:t>
      </w:r>
      <w:r w:rsidR="005366E5">
        <w:t xml:space="preserve">  </w:t>
      </w:r>
      <w:r w:rsidR="00505D93">
        <w:t xml:space="preserve"> </w:t>
      </w:r>
    </w:p>
    <w:p w14:paraId="1084CAD7" w14:textId="192DB9D0" w:rsidR="00F24AF4" w:rsidRPr="00F10C9E" w:rsidRDefault="00A84515" w:rsidP="00F10C9E">
      <w:pPr>
        <w:pStyle w:val="Heading1"/>
      </w:pPr>
      <w:bookmarkStart w:id="178" w:name="_Toc451882304"/>
      <w:r w:rsidRPr="00F10C9E">
        <w:t>8</w:t>
      </w:r>
      <w:r w:rsidR="00790515" w:rsidRPr="00F10C9E">
        <w:t>.0</w:t>
      </w:r>
      <w:r w:rsidR="00ED498E" w:rsidRPr="00F10C9E">
        <w:t xml:space="preserve"> </w:t>
      </w:r>
      <w:r w:rsidR="00417210" w:rsidRPr="00F10C9E">
        <w:t>C</w:t>
      </w:r>
      <w:r w:rsidR="0074362F" w:rsidRPr="00F10C9E">
        <w:t>losure</w:t>
      </w:r>
      <w:r w:rsidR="00087790">
        <w:t xml:space="preserve"> and Discussion</w:t>
      </w:r>
      <w:bookmarkEnd w:id="178"/>
    </w:p>
    <w:p w14:paraId="6FCD21EC" w14:textId="4A2AE0E6" w:rsidR="004D75DE" w:rsidRDefault="00E6736D" w:rsidP="005B7F1F">
      <w:pPr>
        <w:jc w:val="both"/>
      </w:pPr>
      <w:r w:rsidRPr="005425A7">
        <w:t>After concluding both Ground Penetrating Radar (GPR) and electrical resistance surveys, compelling evidence exists for an extensive burial area</w:t>
      </w:r>
      <w:r w:rsidR="00B530D6">
        <w:t>, previously unknown,</w:t>
      </w:r>
      <w:r w:rsidRPr="005425A7">
        <w:t xml:space="preserve"> on the premises along the west-side of the Fry house</w:t>
      </w:r>
      <w:r w:rsidR="00AB3062">
        <w:t xml:space="preserve">.  </w:t>
      </w:r>
      <w:r w:rsidR="00837C79">
        <w:t xml:space="preserve">Although distinguishable through GPR, an </w:t>
      </w:r>
      <w:r w:rsidR="00171A13">
        <w:t xml:space="preserve">Electrical </w:t>
      </w:r>
      <w:r w:rsidR="000460F5">
        <w:t xml:space="preserve">Resistance </w:t>
      </w:r>
      <w:r w:rsidR="00837C79">
        <w:t>survey</w:t>
      </w:r>
      <w:r w:rsidR="005B2250">
        <w:t xml:space="preserve"> </w:t>
      </w:r>
      <w:r w:rsidR="004269CB">
        <w:t xml:space="preserve">provided valuable data that correlate </w:t>
      </w:r>
      <w:r w:rsidR="005B2250">
        <w:t xml:space="preserve">with the results produced </w:t>
      </w:r>
      <w:r w:rsidR="00B530D6">
        <w:t xml:space="preserve">through </w:t>
      </w:r>
      <w:r w:rsidR="005B2250">
        <w:t xml:space="preserve">the </w:t>
      </w:r>
      <w:r w:rsidR="00837C79">
        <w:t>GPR</w:t>
      </w:r>
      <w:r w:rsidR="00B530D6">
        <w:t xml:space="preserve"> survey</w:t>
      </w:r>
      <w:r w:rsidR="005B2250">
        <w:t xml:space="preserve">.  </w:t>
      </w:r>
      <w:r w:rsidR="00E967E9">
        <w:t>Despite the</w:t>
      </w:r>
      <w:r w:rsidR="005B2250">
        <w:t xml:space="preserve"> silty clay </w:t>
      </w:r>
      <w:r w:rsidR="00AE3DAC">
        <w:t xml:space="preserve">soil and high water </w:t>
      </w:r>
      <w:r w:rsidR="005B2250">
        <w:t>content</w:t>
      </w:r>
      <w:r w:rsidR="0027521C">
        <w:t xml:space="preserve"> of the soil medium,</w:t>
      </w:r>
      <w:r w:rsidR="005B2250">
        <w:t xml:space="preserve"> </w:t>
      </w:r>
      <w:r w:rsidR="00AE3DAC">
        <w:t xml:space="preserve">both the 400 MHz </w:t>
      </w:r>
      <w:r w:rsidR="0027521C">
        <w:t xml:space="preserve">GPR </w:t>
      </w:r>
      <w:r w:rsidR="00AE3DAC">
        <w:t xml:space="preserve">antenna and the resistivity meter proved capable of </w:t>
      </w:r>
      <w:r w:rsidR="00AE3DAC" w:rsidRPr="00AB3062">
        <w:t xml:space="preserve">producing </w:t>
      </w:r>
      <w:r w:rsidR="0027521C" w:rsidRPr="00AB3062">
        <w:t xml:space="preserve">tangible </w:t>
      </w:r>
      <w:r w:rsidR="00E967E9" w:rsidRPr="00AB3062">
        <w:t>results</w:t>
      </w:r>
      <w:r w:rsidR="00E967E9">
        <w:t xml:space="preserve">.  </w:t>
      </w:r>
      <w:r w:rsidR="0027521C">
        <w:t xml:space="preserve">With a limited timeframe, more accurate results may have been achieved if the </w:t>
      </w:r>
      <w:r w:rsidR="00E967E9">
        <w:t xml:space="preserve">survey could have been performed </w:t>
      </w:r>
      <w:r w:rsidR="0027521C">
        <w:t>i</w:t>
      </w:r>
      <w:r w:rsidR="009340B8">
        <w:t>n dri</w:t>
      </w:r>
      <w:r w:rsidR="0027521C">
        <w:t>er soil.</w:t>
      </w:r>
      <w:r w:rsidR="00E967E9">
        <w:t xml:space="preserve"> </w:t>
      </w:r>
      <w:r w:rsidR="0027521C">
        <w:t>H</w:t>
      </w:r>
      <w:r w:rsidR="00E967E9">
        <w:t xml:space="preserve">owever, </w:t>
      </w:r>
      <w:r w:rsidR="00085791">
        <w:t xml:space="preserve">the extent of the survey </w:t>
      </w:r>
      <w:r w:rsidR="00E967E9">
        <w:t xml:space="preserve">was limited by </w:t>
      </w:r>
      <w:r w:rsidR="0027521C">
        <w:t xml:space="preserve">a </w:t>
      </w:r>
      <w:r w:rsidR="00E967E9">
        <w:t>deadline</w:t>
      </w:r>
      <w:r w:rsidR="0027521C">
        <w:t xml:space="preserve"> for findings</w:t>
      </w:r>
      <w:r w:rsidR="00E967E9">
        <w:t xml:space="preserve">. </w:t>
      </w:r>
      <w:r w:rsidR="00EB6A33">
        <w:t xml:space="preserve"> </w:t>
      </w:r>
      <w:r w:rsidR="0027521C">
        <w:t>The GPR survey revealed more information about subterranean anomalies than</w:t>
      </w:r>
      <w:r w:rsidR="009340B8">
        <w:t xml:space="preserve"> </w:t>
      </w:r>
      <w:r w:rsidR="0027521C">
        <w:t>could have been detected through an electrical resistance survey</w:t>
      </w:r>
      <w:r w:rsidR="009340B8">
        <w:t xml:space="preserve"> alone</w:t>
      </w:r>
      <w:r w:rsidR="00AB3062">
        <w:t xml:space="preserve">. </w:t>
      </w:r>
      <w:r w:rsidR="00E967E9">
        <w:t xml:space="preserve"> </w:t>
      </w:r>
      <w:r w:rsidR="00085791">
        <w:t>However, a</w:t>
      </w:r>
      <w:r>
        <w:t>n electrical resistance survey</w:t>
      </w:r>
      <w:r w:rsidR="009340B8">
        <w:t xml:space="preserve">, when used in </w:t>
      </w:r>
      <w:r w:rsidR="00837C79">
        <w:t xml:space="preserve">this </w:t>
      </w:r>
      <w:r w:rsidR="009340B8">
        <w:t xml:space="preserve">scenario, </w:t>
      </w:r>
      <w:r w:rsidR="003532F3">
        <w:t>validat</w:t>
      </w:r>
      <w:r>
        <w:t>ed the findings, required minimal data-processing and</w:t>
      </w:r>
      <w:r w:rsidR="003532F3">
        <w:t xml:space="preserve"> minimal</w:t>
      </w:r>
      <w:r>
        <w:t xml:space="preserve"> image </w:t>
      </w:r>
      <w:r w:rsidRPr="00AB3062">
        <w:t xml:space="preserve">interpretation to determine </w:t>
      </w:r>
      <w:r w:rsidR="00085791" w:rsidRPr="00AB3062">
        <w:t>the</w:t>
      </w:r>
      <w:r w:rsidRPr="00AB3062">
        <w:t xml:space="preserve"> area of interest with potential burials</w:t>
      </w:r>
      <w:r w:rsidR="00B530D6" w:rsidRPr="00AB3062">
        <w:t xml:space="preserve">. </w:t>
      </w:r>
      <w:r w:rsidR="003532F3">
        <w:t xml:space="preserve"> </w:t>
      </w:r>
      <w:r w:rsidR="00B530D6" w:rsidRPr="00AB3062">
        <w:t>The pattern of</w:t>
      </w:r>
      <w:r w:rsidR="00085791" w:rsidRPr="00AB3062">
        <w:t xml:space="preserve"> conductive soils that indicate</w:t>
      </w:r>
      <w:r w:rsidR="00B530D6" w:rsidRPr="00AB3062">
        <w:t xml:space="preserve"> potential burial shaft</w:t>
      </w:r>
      <w:r w:rsidR="00085791" w:rsidRPr="00AB3062">
        <w:t>s</w:t>
      </w:r>
      <w:r w:rsidR="00B530D6" w:rsidRPr="00AB3062">
        <w:t xml:space="preserve"> highlights the same burial pattern and size as the disturbed soil detected through the GPR survey</w:t>
      </w:r>
      <w:r w:rsidR="00B530D6" w:rsidRPr="005425A7">
        <w:t xml:space="preserve"> (</w:t>
      </w:r>
      <w:r w:rsidR="00B530D6" w:rsidRPr="003532F3">
        <w:t>see</w:t>
      </w:r>
      <w:r w:rsidR="003532F3">
        <w:t xml:space="preserve"> </w:t>
      </w:r>
      <w:r w:rsidR="003532F3">
        <w:rPr>
          <w:highlight w:val="yellow"/>
        </w:rPr>
        <w:fldChar w:fldCharType="begin"/>
      </w:r>
      <w:r w:rsidR="003532F3">
        <w:instrText xml:space="preserve"> REF _Ref451336947 \h </w:instrText>
      </w:r>
      <w:r w:rsidR="003532F3">
        <w:rPr>
          <w:highlight w:val="yellow"/>
        </w:rPr>
      </w:r>
      <w:r w:rsidR="003532F3">
        <w:rPr>
          <w:highlight w:val="yellow"/>
        </w:rPr>
        <w:fldChar w:fldCharType="separate"/>
      </w:r>
      <w:r w:rsidR="003532F3">
        <w:t xml:space="preserve">Figure </w:t>
      </w:r>
      <w:r w:rsidR="003532F3">
        <w:rPr>
          <w:noProof/>
        </w:rPr>
        <w:t>18</w:t>
      </w:r>
      <w:r w:rsidR="003532F3">
        <w:rPr>
          <w:highlight w:val="yellow"/>
        </w:rPr>
        <w:fldChar w:fldCharType="end"/>
      </w:r>
      <w:r w:rsidR="00B530D6">
        <w:t>)</w:t>
      </w:r>
      <w:r w:rsidR="00E967E9">
        <w:t xml:space="preserve">.   </w:t>
      </w:r>
      <w:r w:rsidR="00B530D6">
        <w:t xml:space="preserve">Both </w:t>
      </w:r>
      <w:r w:rsidR="00E967E9">
        <w:t>GPR</w:t>
      </w:r>
      <w:r w:rsidR="00B530D6">
        <w:t xml:space="preserve"> and ele</w:t>
      </w:r>
      <w:r w:rsidR="00837C79">
        <w:t>ctrical resistance surveys provide</w:t>
      </w:r>
      <w:r w:rsidR="00EB6A33">
        <w:t>d</w:t>
      </w:r>
      <w:r w:rsidR="003532F3">
        <w:t xml:space="preserve"> a non-intrusive and efficient</w:t>
      </w:r>
      <w:r w:rsidR="00E967E9">
        <w:t xml:space="preserve"> alternative to</w:t>
      </w:r>
      <w:r w:rsidR="003532F3">
        <w:t xml:space="preserve"> the </w:t>
      </w:r>
      <w:r w:rsidR="00E967E9">
        <w:t xml:space="preserve">traditional </w:t>
      </w:r>
      <w:r w:rsidR="003532F3">
        <w:t xml:space="preserve">archaeological </w:t>
      </w:r>
      <w:r w:rsidR="00E967E9">
        <w:t xml:space="preserve">excavation. </w:t>
      </w:r>
      <w:r w:rsidR="00F437DD">
        <w:t xml:space="preserve"> </w:t>
      </w:r>
    </w:p>
    <w:p w14:paraId="41038AFB" w14:textId="77777777" w:rsidR="00F437DD" w:rsidRDefault="00F437DD" w:rsidP="005B7F1F">
      <w:pPr>
        <w:jc w:val="both"/>
      </w:pPr>
    </w:p>
    <w:p w14:paraId="1ECB4E8C" w14:textId="77777777" w:rsidR="00F437DD" w:rsidRDefault="00F437DD" w:rsidP="005B7F1F">
      <w:pPr>
        <w:jc w:val="both"/>
        <w:sectPr w:rsidR="00F437DD" w:rsidSect="00BD18C2">
          <w:footerReference w:type="default" r:id="rId62"/>
          <w:footerReference w:type="first" r:id="rId63"/>
          <w:pgSz w:w="12240" w:h="15840"/>
          <w:pgMar w:top="1440" w:right="1440" w:bottom="1440" w:left="1440" w:header="720" w:footer="720" w:gutter="0"/>
          <w:pgNumType w:start="1"/>
          <w:cols w:space="720"/>
          <w:titlePg/>
          <w:docGrid w:linePitch="360"/>
        </w:sectPr>
      </w:pPr>
    </w:p>
    <w:bookmarkStart w:id="179" w:name="_Toc451882305" w:displacedByCustomXml="next"/>
    <w:sdt>
      <w:sdtPr>
        <w:rPr>
          <w:rFonts w:asciiTheme="minorHAnsi" w:eastAsiaTheme="minorHAnsi" w:hAnsiTheme="minorHAnsi" w:cstheme="minorBidi"/>
          <w:color w:val="auto"/>
          <w:sz w:val="22"/>
          <w:szCs w:val="22"/>
        </w:rPr>
        <w:id w:val="949740284"/>
        <w:docPartObj>
          <w:docPartGallery w:val="Bibliographies"/>
          <w:docPartUnique/>
        </w:docPartObj>
      </w:sdtPr>
      <w:sdtEndPr/>
      <w:sdtContent>
        <w:p w14:paraId="2B9B4CDA" w14:textId="77777777" w:rsidR="005B249D" w:rsidRPr="00F10C9E" w:rsidRDefault="005B249D" w:rsidP="00F10C9E">
          <w:pPr>
            <w:pStyle w:val="Heading1"/>
          </w:pPr>
          <w:r w:rsidRPr="00F10C9E">
            <w:t>Bibliography</w:t>
          </w:r>
          <w:bookmarkEnd w:id="179"/>
        </w:p>
        <w:sdt>
          <w:sdtPr>
            <w:id w:val="111145805"/>
            <w:bibliography/>
          </w:sdtPr>
          <w:sdtEndPr/>
          <w:sdtContent>
            <w:p w14:paraId="57135D73" w14:textId="77777777" w:rsidR="00904BF3" w:rsidRDefault="005B249D" w:rsidP="00904BF3">
              <w:pPr>
                <w:pStyle w:val="Bibliography"/>
                <w:ind w:left="720" w:hanging="720"/>
                <w:rPr>
                  <w:noProof/>
                  <w:sz w:val="24"/>
                  <w:szCs w:val="24"/>
                </w:rPr>
              </w:pPr>
              <w:r>
                <w:fldChar w:fldCharType="begin"/>
              </w:r>
              <w:r>
                <w:instrText xml:space="preserve"> BIBLIOGRAPHY </w:instrText>
              </w:r>
              <w:r>
                <w:fldChar w:fldCharType="separate"/>
              </w:r>
              <w:r w:rsidR="00904BF3">
                <w:rPr>
                  <w:noProof/>
                </w:rPr>
                <w:t xml:space="preserve">Trimble Navigation Limited. (2015). </w:t>
              </w:r>
              <w:r w:rsidR="00904BF3">
                <w:rPr>
                  <w:i/>
                  <w:iCs/>
                  <w:noProof/>
                </w:rPr>
                <w:t>GeoExplorer 5 Series Handhelds</w:t>
              </w:r>
              <w:r w:rsidR="00904BF3">
                <w:rPr>
                  <w:noProof/>
                </w:rPr>
                <w:t>. Retrieved from Trimble: http://www.trimble.com/mappingGIS/geo5.aspx</w:t>
              </w:r>
            </w:p>
            <w:p w14:paraId="1CF4FBB1" w14:textId="77777777" w:rsidR="00904BF3" w:rsidRDefault="00904BF3" w:rsidP="00904BF3">
              <w:pPr>
                <w:pStyle w:val="Bibliography"/>
                <w:ind w:left="720" w:hanging="720"/>
                <w:rPr>
                  <w:noProof/>
                </w:rPr>
              </w:pPr>
              <w:r>
                <w:rPr>
                  <w:noProof/>
                </w:rPr>
                <w:t xml:space="preserve">Basson, U. (1999). </w:t>
              </w:r>
              <w:r>
                <w:rPr>
                  <w:i/>
                  <w:iCs/>
                  <w:noProof/>
                </w:rPr>
                <w:t>Mapping of Moisture Content and Structure of Unsaturated Sand Layers with GPR.</w:t>
              </w:r>
              <w:r>
                <w:rPr>
                  <w:noProof/>
                </w:rPr>
                <w:t xml:space="preserve"> Tel Aviv: Tel-Aviv University.</w:t>
              </w:r>
            </w:p>
            <w:p w14:paraId="7D6872E3" w14:textId="77777777" w:rsidR="00904BF3" w:rsidRDefault="00904BF3" w:rsidP="00904BF3">
              <w:pPr>
                <w:pStyle w:val="Bibliography"/>
                <w:ind w:left="720" w:hanging="720"/>
                <w:rPr>
                  <w:noProof/>
                </w:rPr>
              </w:pPr>
              <w:r>
                <w:rPr>
                  <w:noProof/>
                </w:rPr>
                <w:t xml:space="preserve">Basson, U., &amp; al., e. (2002). </w:t>
              </w:r>
              <w:r>
                <w:rPr>
                  <w:i/>
                  <w:iCs/>
                  <w:noProof/>
                </w:rPr>
                <w:t>Imaging of active fault zone in the Dead Sea Rift: Evrona Fault Zone as a case study.</w:t>
              </w:r>
              <w:r>
                <w:rPr>
                  <w:noProof/>
                </w:rPr>
                <w:t xml:space="preserve"> European Geophysical Society (EGS) Stephan Mueller Special Publication Series.</w:t>
              </w:r>
            </w:p>
            <w:p w14:paraId="2B0C7A82" w14:textId="77777777" w:rsidR="00904BF3" w:rsidRDefault="00904BF3" w:rsidP="00904BF3">
              <w:pPr>
                <w:pStyle w:val="Bibliography"/>
                <w:ind w:left="720" w:hanging="720"/>
                <w:rPr>
                  <w:noProof/>
                </w:rPr>
              </w:pPr>
              <w:r>
                <w:rPr>
                  <w:noProof/>
                </w:rPr>
                <w:t xml:space="preserve">Bevan, B. W. (1991). The Search for Graves. </w:t>
              </w:r>
              <w:r>
                <w:rPr>
                  <w:i/>
                  <w:iCs/>
                  <w:noProof/>
                </w:rPr>
                <w:t>Geophysics</w:t>
              </w:r>
              <w:r>
                <w:rPr>
                  <w:noProof/>
                </w:rPr>
                <w:t>, 1310-1319.</w:t>
              </w:r>
            </w:p>
            <w:p w14:paraId="18C49370" w14:textId="77777777" w:rsidR="00904BF3" w:rsidRDefault="00904BF3" w:rsidP="00904BF3">
              <w:pPr>
                <w:pStyle w:val="Bibliography"/>
                <w:ind w:left="720" w:hanging="720"/>
                <w:rPr>
                  <w:noProof/>
                </w:rPr>
              </w:pPr>
              <w:r>
                <w:rPr>
                  <w:noProof/>
                </w:rPr>
                <w:t xml:space="preserve">Booth, H. (2013). </w:t>
              </w:r>
              <w:r>
                <w:rPr>
                  <w:i/>
                  <w:iCs/>
                  <w:noProof/>
                </w:rPr>
                <w:t>Stories of Wood and Stone: The Houses of the Jordan Historical Museum.</w:t>
              </w:r>
              <w:r>
                <w:rPr>
                  <w:noProof/>
                </w:rPr>
                <w:t xml:space="preserve"> Markham, Ontario: Stewart Publishing and Printing.</w:t>
              </w:r>
            </w:p>
            <w:p w14:paraId="4858EABB" w14:textId="77777777" w:rsidR="00904BF3" w:rsidRDefault="00904BF3" w:rsidP="00904BF3">
              <w:pPr>
                <w:pStyle w:val="Bibliography"/>
                <w:ind w:left="720" w:hanging="720"/>
                <w:rPr>
                  <w:noProof/>
                </w:rPr>
              </w:pPr>
              <w:r>
                <w:rPr>
                  <w:noProof/>
                </w:rPr>
                <w:t>Booth, H. (2016, May 6). Personal Conversation . Lincoln, Ontario, Canada.</w:t>
              </w:r>
            </w:p>
            <w:p w14:paraId="1631E6DF" w14:textId="77777777" w:rsidR="00904BF3" w:rsidRDefault="00904BF3" w:rsidP="00904BF3">
              <w:pPr>
                <w:pStyle w:val="Bibliography"/>
                <w:ind w:left="720" w:hanging="720"/>
                <w:rPr>
                  <w:noProof/>
                </w:rPr>
              </w:pPr>
              <w:r>
                <w:rPr>
                  <w:noProof/>
                </w:rPr>
                <w:t xml:space="preserve">Chan, J., Jn Baptiste, J., &amp; Vanos, T. (2015). </w:t>
              </w:r>
              <w:r>
                <w:rPr>
                  <w:i/>
                  <w:iCs/>
                  <w:noProof/>
                </w:rPr>
                <w:t>Jordan Historical Museum GPR Survey Thesis Proposal Report.</w:t>
              </w:r>
              <w:r>
                <w:rPr>
                  <w:noProof/>
                </w:rPr>
                <w:t xml:space="preserve"> Niagara-on-the-Lake.</w:t>
              </w:r>
            </w:p>
            <w:p w14:paraId="1372B1CF" w14:textId="77777777" w:rsidR="00904BF3" w:rsidRDefault="00904BF3" w:rsidP="00904BF3">
              <w:pPr>
                <w:pStyle w:val="Bibliography"/>
                <w:ind w:left="720" w:hanging="720"/>
                <w:rPr>
                  <w:noProof/>
                </w:rPr>
              </w:pPr>
              <w:r>
                <w:rPr>
                  <w:noProof/>
                </w:rPr>
                <w:t xml:space="preserve">Crow, P. (2004). </w:t>
              </w:r>
              <w:r>
                <w:rPr>
                  <w:i/>
                  <w:iCs/>
                  <w:noProof/>
                </w:rPr>
                <w:t>Trees and Forestry on Archaeological Sites in the UK: A Review Document.</w:t>
              </w:r>
              <w:r>
                <w:rPr>
                  <w:noProof/>
                </w:rPr>
                <w:t xml:space="preserve"> The Research Agency of the Forestry Commission.</w:t>
              </w:r>
            </w:p>
            <w:p w14:paraId="321C1FE7" w14:textId="77777777" w:rsidR="00904BF3" w:rsidRDefault="00904BF3" w:rsidP="00904BF3">
              <w:pPr>
                <w:pStyle w:val="Bibliography"/>
                <w:ind w:left="720" w:hanging="720"/>
                <w:rPr>
                  <w:noProof/>
                </w:rPr>
              </w:pPr>
              <w:r>
                <w:rPr>
                  <w:noProof/>
                </w:rPr>
                <w:t xml:space="preserve">Davis, J., &amp; Annan, A. (1989). Ground penetrating radar for high resolution mapping of soil and rock stratigraphy . </w:t>
              </w:r>
              <w:r>
                <w:rPr>
                  <w:i/>
                  <w:iCs/>
                  <w:noProof/>
                </w:rPr>
                <w:t>Geophysical Prospecting</w:t>
              </w:r>
              <w:r>
                <w:rPr>
                  <w:noProof/>
                </w:rPr>
                <w:t>, 531-551.</w:t>
              </w:r>
            </w:p>
            <w:p w14:paraId="7C00A241" w14:textId="77777777" w:rsidR="00904BF3" w:rsidRDefault="00904BF3" w:rsidP="00904BF3">
              <w:pPr>
                <w:pStyle w:val="Bibliography"/>
                <w:ind w:left="720" w:hanging="720"/>
                <w:rPr>
                  <w:noProof/>
                </w:rPr>
              </w:pPr>
              <w:r>
                <w:rPr>
                  <w:noProof/>
                </w:rPr>
                <w:t xml:space="preserve">Doolittle, J., &amp; Kashko, M. (1990). Data from Mass Gave Site, Saipan. </w:t>
              </w:r>
              <w:r>
                <w:rPr>
                  <w:i/>
                  <w:iCs/>
                  <w:noProof/>
                </w:rPr>
                <w:t>United States Department of Agriculture,Soil Conservation Service, Pacific Office Basin, Guam.</w:t>
              </w:r>
              <w:r>
                <w:rPr>
                  <w:noProof/>
                </w:rPr>
                <w:t xml:space="preserve"> </w:t>
              </w:r>
            </w:p>
            <w:p w14:paraId="3F5D8070" w14:textId="77777777" w:rsidR="00904BF3" w:rsidRDefault="00904BF3" w:rsidP="00904BF3">
              <w:pPr>
                <w:pStyle w:val="Bibliography"/>
                <w:ind w:left="720" w:hanging="720"/>
                <w:rPr>
                  <w:noProof/>
                </w:rPr>
              </w:pPr>
              <w:r>
                <w:rPr>
                  <w:noProof/>
                </w:rPr>
                <w:t xml:space="preserve">Driedger, L., &amp; Epp, F. H. (2015, December). </w:t>
              </w:r>
              <w:r>
                <w:rPr>
                  <w:i/>
                  <w:iCs/>
                  <w:noProof/>
                </w:rPr>
                <w:t>Mennonites</w:t>
              </w:r>
              <w:r>
                <w:rPr>
                  <w:noProof/>
                </w:rPr>
                <w:t>. Retrieved from Historica Canada: http://www.thecanadianencyclopedia.ca/en/article/mennonites/</w:t>
              </w:r>
            </w:p>
            <w:p w14:paraId="01152707" w14:textId="77777777" w:rsidR="00904BF3" w:rsidRDefault="00904BF3" w:rsidP="00904BF3">
              <w:pPr>
                <w:pStyle w:val="Bibliography"/>
                <w:ind w:left="720" w:hanging="720"/>
                <w:rPr>
                  <w:noProof/>
                </w:rPr>
              </w:pPr>
              <w:r>
                <w:rPr>
                  <w:noProof/>
                </w:rPr>
                <w:t xml:space="preserve">Ellwood, B. B. (1990). Electrical Resistivity Surveys in Two Historical Cemeteries in Northeast Texas: A Method for Dilneating Unidentified Burial Shafts. </w:t>
              </w:r>
              <w:r>
                <w:rPr>
                  <w:i/>
                  <w:iCs/>
                  <w:noProof/>
                </w:rPr>
                <w:t>Historical Archaeology</w:t>
              </w:r>
              <w:r>
                <w:rPr>
                  <w:noProof/>
                </w:rPr>
                <w:t>, 91-98.</w:t>
              </w:r>
            </w:p>
            <w:p w14:paraId="2386DEF5" w14:textId="77777777" w:rsidR="00904BF3" w:rsidRDefault="00904BF3" w:rsidP="00904BF3">
              <w:pPr>
                <w:pStyle w:val="Bibliography"/>
                <w:ind w:left="720" w:hanging="720"/>
                <w:rPr>
                  <w:noProof/>
                </w:rPr>
              </w:pPr>
              <w:r>
                <w:rPr>
                  <w:noProof/>
                </w:rPr>
                <w:t xml:space="preserve">Global GPR Services. (2015). </w:t>
              </w:r>
              <w:r>
                <w:rPr>
                  <w:i/>
                  <w:iCs/>
                  <w:noProof/>
                </w:rPr>
                <w:t>How GPR Works</w:t>
              </w:r>
              <w:r>
                <w:rPr>
                  <w:noProof/>
                </w:rPr>
                <w:t>. Retrieved from Global GPR Services: http://www.global-gpr.com/gpr-technology/how-gpr-works.html</w:t>
              </w:r>
            </w:p>
            <w:p w14:paraId="08242551" w14:textId="77777777" w:rsidR="00904BF3" w:rsidRDefault="00904BF3" w:rsidP="00904BF3">
              <w:pPr>
                <w:pStyle w:val="Bibliography"/>
                <w:ind w:left="720" w:hanging="720"/>
                <w:rPr>
                  <w:noProof/>
                </w:rPr>
              </w:pPr>
              <w:r>
                <w:rPr>
                  <w:i/>
                  <w:iCs/>
                  <w:noProof/>
                </w:rPr>
                <w:t>Ground Penetrating Radar (GPR) Surveys</w:t>
              </w:r>
              <w:r>
                <w:rPr>
                  <w:noProof/>
                </w:rPr>
                <w:t>. (2009). Retrieved from African Consulting Surveyors: http://africansurveyors.co.za/ground-penetrating-radar-gpr-surveys.html</w:t>
              </w:r>
            </w:p>
            <w:p w14:paraId="6DB837E7" w14:textId="77777777" w:rsidR="00904BF3" w:rsidRDefault="00904BF3" w:rsidP="00904BF3">
              <w:pPr>
                <w:pStyle w:val="Bibliography"/>
                <w:ind w:left="720" w:hanging="720"/>
                <w:rPr>
                  <w:noProof/>
                </w:rPr>
              </w:pPr>
              <w:r>
                <w:rPr>
                  <w:noProof/>
                </w:rPr>
                <w:t>Konkle, R. (2016, April 26). Personal Conversation. Lincoln, Ontario, Canada.</w:t>
              </w:r>
            </w:p>
            <w:p w14:paraId="4F458633" w14:textId="77777777" w:rsidR="00904BF3" w:rsidRDefault="00904BF3" w:rsidP="00904BF3">
              <w:pPr>
                <w:pStyle w:val="Bibliography"/>
                <w:ind w:left="720" w:hanging="720"/>
                <w:rPr>
                  <w:noProof/>
                </w:rPr>
              </w:pPr>
              <w:r>
                <w:rPr>
                  <w:noProof/>
                </w:rPr>
                <w:t xml:space="preserve">Leuty, T. (2012, June 18). </w:t>
              </w:r>
              <w:r>
                <w:rPr>
                  <w:i/>
                  <w:iCs/>
                  <w:noProof/>
                </w:rPr>
                <w:t>Walnut Toxicity</w:t>
              </w:r>
              <w:r>
                <w:rPr>
                  <w:noProof/>
                </w:rPr>
                <w:t>. Retrieved from Ministry of Agriculture, Food and Rural Affairs: http://www.omafra.gov.on.ca/english/crops/facts/info_walnut_toxicity.htm</w:t>
              </w:r>
            </w:p>
            <w:p w14:paraId="393A3CB4" w14:textId="77777777" w:rsidR="00904BF3" w:rsidRDefault="00904BF3" w:rsidP="00904BF3">
              <w:pPr>
                <w:pStyle w:val="Bibliography"/>
                <w:ind w:left="720" w:hanging="720"/>
                <w:rPr>
                  <w:noProof/>
                </w:rPr>
              </w:pPr>
              <w:r>
                <w:rPr>
                  <w:noProof/>
                </w:rPr>
                <w:t xml:space="preserve">Martin, M. M. (2010). </w:t>
              </w:r>
              <w:r>
                <w:rPr>
                  <w:i/>
                  <w:iCs/>
                  <w:noProof/>
                </w:rPr>
                <w:t>Detecting Various Burial Scnenarios in a Controlled Setting Using Ground-Penetrating Radar and Conductivity.</w:t>
              </w:r>
              <w:r>
                <w:rPr>
                  <w:noProof/>
                </w:rPr>
                <w:t xml:space="preserve"> Orlando: University of Central Florida.</w:t>
              </w:r>
            </w:p>
            <w:p w14:paraId="0A3787A1" w14:textId="77777777" w:rsidR="00904BF3" w:rsidRDefault="00904BF3" w:rsidP="00904BF3">
              <w:pPr>
                <w:pStyle w:val="Bibliography"/>
                <w:ind w:left="720" w:hanging="720"/>
                <w:rPr>
                  <w:noProof/>
                </w:rPr>
              </w:pPr>
              <w:r>
                <w:rPr>
                  <w:noProof/>
                </w:rPr>
                <w:t xml:space="preserve">Mohamed Metwaly, A. I. (2007, September). Evaluating some factors that affect feasility of using ground penetrating radar for landmine detection. </w:t>
              </w:r>
              <w:r>
                <w:rPr>
                  <w:i/>
                  <w:iCs/>
                  <w:noProof/>
                </w:rPr>
                <w:t>Applied Geophysics, 4</w:t>
              </w:r>
              <w:r>
                <w:rPr>
                  <w:noProof/>
                </w:rPr>
                <w:t>(3), 221-230.</w:t>
              </w:r>
            </w:p>
            <w:p w14:paraId="0F5AF4D9" w14:textId="77777777" w:rsidR="00904BF3" w:rsidRDefault="00904BF3" w:rsidP="00904BF3">
              <w:pPr>
                <w:pStyle w:val="Bibliography"/>
                <w:ind w:left="720" w:hanging="720"/>
                <w:rPr>
                  <w:noProof/>
                </w:rPr>
              </w:pPr>
              <w:r>
                <w:rPr>
                  <w:noProof/>
                </w:rPr>
                <w:t xml:space="preserve">Naybour, P. (2015, January 13). </w:t>
              </w:r>
              <w:r>
                <w:rPr>
                  <w:i/>
                  <w:iCs/>
                  <w:noProof/>
                </w:rPr>
                <w:t>What are project risks and how can you identify them?</w:t>
              </w:r>
              <w:r>
                <w:rPr>
                  <w:noProof/>
                </w:rPr>
                <w:t xml:space="preserve"> Retrieved from Association for Project Managers: https://www.apm.org.uk/blog/what-are-project-risks-and-how-can-you-identify-them</w:t>
              </w:r>
            </w:p>
            <w:p w14:paraId="2F6FD5A4" w14:textId="77777777" w:rsidR="00904BF3" w:rsidRDefault="00904BF3" w:rsidP="00904BF3">
              <w:pPr>
                <w:pStyle w:val="Bibliography"/>
                <w:ind w:left="720" w:hanging="720"/>
                <w:rPr>
                  <w:noProof/>
                </w:rPr>
              </w:pPr>
              <w:r>
                <w:rPr>
                  <w:noProof/>
                </w:rPr>
                <w:t>Niagara Region. (2003). Niagara Region Aerial Imagery. Niagara, Ontario, Canada.</w:t>
              </w:r>
            </w:p>
            <w:p w14:paraId="7063BFE1" w14:textId="77777777" w:rsidR="00904BF3" w:rsidRDefault="00904BF3" w:rsidP="00904BF3">
              <w:pPr>
                <w:pStyle w:val="Bibliography"/>
                <w:ind w:left="720" w:hanging="720"/>
                <w:rPr>
                  <w:noProof/>
                </w:rPr>
              </w:pPr>
              <w:r>
                <w:rPr>
                  <w:noProof/>
                </w:rPr>
                <w:t xml:space="preserve">Nicholas, P. V., Bartelink, E. J., &amp; Christensen, A. M. (2014). </w:t>
              </w:r>
              <w:r>
                <w:rPr>
                  <w:i/>
                  <w:iCs/>
                  <w:noProof/>
                </w:rPr>
                <w:t>Forensic Anthropology: Current Methods and Practice.</w:t>
              </w:r>
              <w:r>
                <w:rPr>
                  <w:noProof/>
                </w:rPr>
                <w:t xml:space="preserve"> USA: Academic Press.</w:t>
              </w:r>
            </w:p>
            <w:p w14:paraId="3DC509A2" w14:textId="77777777" w:rsidR="00904BF3" w:rsidRDefault="00904BF3" w:rsidP="00904BF3">
              <w:pPr>
                <w:pStyle w:val="Bibliography"/>
                <w:ind w:left="720" w:hanging="720"/>
                <w:rPr>
                  <w:noProof/>
                </w:rPr>
              </w:pPr>
              <w:r>
                <w:rPr>
                  <w:noProof/>
                </w:rPr>
                <w:t xml:space="preserve">Nikon Corporation. (2014). </w:t>
              </w:r>
              <w:r>
                <w:rPr>
                  <w:i/>
                  <w:iCs/>
                  <w:noProof/>
                </w:rPr>
                <w:t>Nikon - Trimble</w:t>
              </w:r>
              <w:r>
                <w:rPr>
                  <w:noProof/>
                </w:rPr>
                <w:t>. Retrieved from Nikon: www.nikonpositioning.com</w:t>
              </w:r>
            </w:p>
            <w:p w14:paraId="4B0F5F19" w14:textId="77777777" w:rsidR="00904BF3" w:rsidRDefault="00904BF3" w:rsidP="00904BF3">
              <w:pPr>
                <w:pStyle w:val="Bibliography"/>
                <w:ind w:left="720" w:hanging="720"/>
                <w:rPr>
                  <w:noProof/>
                </w:rPr>
              </w:pPr>
              <w:r>
                <w:rPr>
                  <w:noProof/>
                </w:rPr>
                <w:t xml:space="preserve">Nikon, C. (2008). </w:t>
              </w:r>
              <w:r>
                <w:rPr>
                  <w:i/>
                  <w:iCs/>
                  <w:noProof/>
                </w:rPr>
                <w:t>Total Stations</w:t>
              </w:r>
              <w:r>
                <w:rPr>
                  <w:noProof/>
                </w:rPr>
                <w:t>. Retrieved from Nikon: http://www.nikon.com/about/technology/life/others/surveying/</w:t>
              </w:r>
            </w:p>
            <w:p w14:paraId="27C0145B" w14:textId="77777777" w:rsidR="00904BF3" w:rsidRDefault="00904BF3" w:rsidP="00904BF3">
              <w:pPr>
                <w:pStyle w:val="Bibliography"/>
                <w:ind w:left="720" w:hanging="720"/>
                <w:rPr>
                  <w:noProof/>
                </w:rPr>
              </w:pPr>
              <w:r>
                <w:rPr>
                  <w:noProof/>
                </w:rPr>
                <w:t xml:space="preserve">Ohio Valley Archaeology Inc. (2016). </w:t>
              </w:r>
              <w:r>
                <w:rPr>
                  <w:i/>
                  <w:iCs/>
                  <w:noProof/>
                </w:rPr>
                <w:t>Cemeteries and Geophysical Survey</w:t>
              </w:r>
              <w:r>
                <w:rPr>
                  <w:noProof/>
                </w:rPr>
                <w:t>. Retrieved from Ohio Valley Archaeology Inc.: http://www.ovacltd.com/Cemeteries.shtml</w:t>
              </w:r>
            </w:p>
            <w:p w14:paraId="0ED9AB79" w14:textId="77777777" w:rsidR="00904BF3" w:rsidRDefault="00904BF3" w:rsidP="00904BF3">
              <w:pPr>
                <w:pStyle w:val="Bibliography"/>
                <w:ind w:left="720" w:hanging="720"/>
                <w:rPr>
                  <w:noProof/>
                </w:rPr>
              </w:pPr>
              <w:r>
                <w:rPr>
                  <w:noProof/>
                </w:rPr>
                <w:t>Ontario Ministry of Agriculture, Food and Rural Affairs and Ontario Ministry of Resources. (1929-2011). Ontario Soil Composition. Ontario, Canada.</w:t>
              </w:r>
            </w:p>
            <w:p w14:paraId="4F93EE37" w14:textId="77777777" w:rsidR="00904BF3" w:rsidRDefault="00904BF3" w:rsidP="00904BF3">
              <w:pPr>
                <w:pStyle w:val="Bibliography"/>
                <w:ind w:left="720" w:hanging="720"/>
                <w:rPr>
                  <w:noProof/>
                </w:rPr>
              </w:pPr>
              <w:r>
                <w:rPr>
                  <w:noProof/>
                </w:rPr>
                <w:t xml:space="preserve">Ontario Ministry of Tourism, Culture and Sport. (2015, November 27). </w:t>
              </w:r>
              <w:r>
                <w:rPr>
                  <w:i/>
                  <w:iCs/>
                  <w:noProof/>
                </w:rPr>
                <w:t>Archaeological assessments</w:t>
              </w:r>
              <w:r>
                <w:rPr>
                  <w:noProof/>
                </w:rPr>
                <w:t>. Retrieved from Ontario Ministry of Tourism, Culture and Sport: http://www.mtc.gov.on.ca/en/archaeology/archaeology_assessments.shtml#a4</w:t>
              </w:r>
            </w:p>
            <w:p w14:paraId="792682BA" w14:textId="77777777" w:rsidR="00904BF3" w:rsidRDefault="00904BF3" w:rsidP="00904BF3">
              <w:pPr>
                <w:pStyle w:val="Bibliography"/>
                <w:ind w:left="720" w:hanging="720"/>
                <w:rPr>
                  <w:noProof/>
                </w:rPr>
              </w:pPr>
              <w:r>
                <w:rPr>
                  <w:i/>
                  <w:iCs/>
                  <w:noProof/>
                </w:rPr>
                <w:t>Ontario Museum Association</w:t>
              </w:r>
              <w:r>
                <w:rPr>
                  <w:noProof/>
                </w:rPr>
                <w:t>. (2015, December). Retrieved from http://www.museumsontario.ca/museum/Jordan-Historical-Museum</w:t>
              </w:r>
            </w:p>
            <w:p w14:paraId="5572161A" w14:textId="77777777" w:rsidR="00904BF3" w:rsidRDefault="00904BF3" w:rsidP="00904BF3">
              <w:pPr>
                <w:pStyle w:val="Bibliography"/>
                <w:ind w:left="720" w:hanging="720"/>
                <w:rPr>
                  <w:noProof/>
                </w:rPr>
              </w:pPr>
              <w:r>
                <w:rPr>
                  <w:noProof/>
                </w:rPr>
                <w:t xml:space="preserve">Schultz, J. J. (2008-2012). </w:t>
              </w:r>
              <w:r>
                <w:rPr>
                  <w:i/>
                  <w:iCs/>
                  <w:noProof/>
                </w:rPr>
                <w:t>Detecting Buried Remains Using Ground-Penetrating Radar.</w:t>
              </w:r>
              <w:r>
                <w:rPr>
                  <w:noProof/>
                </w:rPr>
                <w:t xml:space="preserve"> National Institute of Justice.</w:t>
              </w:r>
            </w:p>
            <w:p w14:paraId="14C6B917" w14:textId="77777777" w:rsidR="00904BF3" w:rsidRDefault="00904BF3" w:rsidP="00904BF3">
              <w:pPr>
                <w:pStyle w:val="Bibliography"/>
                <w:ind w:left="720" w:hanging="720"/>
                <w:rPr>
                  <w:noProof/>
                </w:rPr>
              </w:pPr>
              <w:r>
                <w:rPr>
                  <w:noProof/>
                </w:rPr>
                <w:t xml:space="preserve">Sensors &amp; Software Inc. (2015). </w:t>
              </w:r>
              <w:r>
                <w:rPr>
                  <w:i/>
                  <w:iCs/>
                  <w:noProof/>
                </w:rPr>
                <w:t>Noggin Configurations</w:t>
              </w:r>
              <w:r>
                <w:rPr>
                  <w:noProof/>
                </w:rPr>
                <w:t>. Retrieved from Sensors &amp; Software Inc. : http://www.sensoft.ca/Products/Noggin/Configurations-Noggin.aspx</w:t>
              </w:r>
            </w:p>
            <w:p w14:paraId="26B7726F" w14:textId="77777777" w:rsidR="00904BF3" w:rsidRDefault="00904BF3" w:rsidP="00904BF3">
              <w:pPr>
                <w:pStyle w:val="Bibliography"/>
                <w:ind w:left="720" w:hanging="720"/>
                <w:rPr>
                  <w:noProof/>
                </w:rPr>
              </w:pPr>
              <w:r>
                <w:rPr>
                  <w:noProof/>
                </w:rPr>
                <w:t xml:space="preserve">Sensors and Software Inc. (2015). </w:t>
              </w:r>
              <w:r>
                <w:rPr>
                  <w:i/>
                  <w:iCs/>
                  <w:noProof/>
                </w:rPr>
                <w:t>Case Study: Finding Graves in Cemeteries</w:t>
              </w:r>
              <w:r>
                <w:rPr>
                  <w:noProof/>
                </w:rPr>
                <w:t>. Retrieved from Sensors &amp; Software: http://www.sensoft.ca/Resources/Case-Studies/Forensics-and-Archaeology/Finding-Graves-in-Cemeteries.aspx</w:t>
              </w:r>
            </w:p>
            <w:p w14:paraId="66ADE650" w14:textId="77777777" w:rsidR="00904BF3" w:rsidRDefault="00904BF3" w:rsidP="00904BF3">
              <w:pPr>
                <w:pStyle w:val="Bibliography"/>
                <w:ind w:left="720" w:hanging="720"/>
                <w:rPr>
                  <w:noProof/>
                </w:rPr>
              </w:pPr>
              <w:r>
                <w:rPr>
                  <w:noProof/>
                </w:rPr>
                <w:t xml:space="preserve">Sensors and Software Inc. (2015). </w:t>
              </w:r>
              <w:r>
                <w:rPr>
                  <w:i/>
                  <w:iCs/>
                  <w:noProof/>
                </w:rPr>
                <w:t>FAQ</w:t>
              </w:r>
              <w:r>
                <w:rPr>
                  <w:noProof/>
                </w:rPr>
                <w:t>. Retrieved from What is GPR?</w:t>
              </w:r>
            </w:p>
            <w:p w14:paraId="38696AAC" w14:textId="77777777" w:rsidR="00904BF3" w:rsidRDefault="00904BF3" w:rsidP="00904BF3">
              <w:pPr>
                <w:pStyle w:val="Bibliography"/>
                <w:ind w:left="720" w:hanging="720"/>
                <w:rPr>
                  <w:noProof/>
                </w:rPr>
              </w:pPr>
              <w:r>
                <w:rPr>
                  <w:noProof/>
                </w:rPr>
                <w:t>Smith, I. D. (2015, August 20). Terms-of-Reference: Jordan Historical Museum Property, Ground Penetrating RADAR Survey and Mapping of Potential Internments. Niagara-on-the-Lake, Ontario, Canada: Niagara College.</w:t>
              </w:r>
            </w:p>
            <w:p w14:paraId="3F2E19A2" w14:textId="77777777" w:rsidR="00904BF3" w:rsidRDefault="00904BF3" w:rsidP="00904BF3">
              <w:pPr>
                <w:pStyle w:val="Bibliography"/>
                <w:ind w:left="720" w:hanging="720"/>
                <w:rPr>
                  <w:noProof/>
                </w:rPr>
              </w:pPr>
              <w:r>
                <w:rPr>
                  <w:noProof/>
                </w:rPr>
                <w:t xml:space="preserve">Stanley, J. (1981). Earth resistivity meter. </w:t>
              </w:r>
              <w:r>
                <w:rPr>
                  <w:i/>
                  <w:iCs/>
                  <w:noProof/>
                </w:rPr>
                <w:t>How to Build Gold &amp; Treasure Detectors</w:t>
              </w:r>
              <w:r>
                <w:rPr>
                  <w:noProof/>
                </w:rPr>
                <w:t>, 1-4.</w:t>
              </w:r>
            </w:p>
            <w:p w14:paraId="669A2AD3" w14:textId="77777777" w:rsidR="00904BF3" w:rsidRDefault="00904BF3" w:rsidP="00904BF3">
              <w:pPr>
                <w:pStyle w:val="Bibliography"/>
                <w:ind w:left="720" w:hanging="720"/>
                <w:rPr>
                  <w:noProof/>
                </w:rPr>
              </w:pPr>
              <w:r>
                <w:rPr>
                  <w:noProof/>
                </w:rPr>
                <w:t xml:space="preserve">Sustainable Archaeology. (2016). </w:t>
              </w:r>
              <w:r>
                <w:rPr>
                  <w:i/>
                  <w:iCs/>
                  <w:noProof/>
                </w:rPr>
                <w:t>About</w:t>
              </w:r>
              <w:r>
                <w:rPr>
                  <w:noProof/>
                </w:rPr>
                <w:t>. Retrieved from Sustainable Archaeology: http://sustainablearchaeology.org/about.html</w:t>
              </w:r>
            </w:p>
            <w:p w14:paraId="4369CBBA" w14:textId="77777777" w:rsidR="00904BF3" w:rsidRDefault="00904BF3" w:rsidP="00904BF3">
              <w:pPr>
                <w:pStyle w:val="Bibliography"/>
                <w:ind w:left="720" w:hanging="720"/>
                <w:rPr>
                  <w:noProof/>
                </w:rPr>
              </w:pPr>
              <w:r>
                <w:rPr>
                  <w:noProof/>
                </w:rPr>
                <w:t xml:space="preserve">Sustainable Archaeology. (2016). </w:t>
              </w:r>
              <w:r>
                <w:rPr>
                  <w:i/>
                  <w:iCs/>
                  <w:noProof/>
                </w:rPr>
                <w:t>Facilities and Equipment</w:t>
              </w:r>
              <w:r>
                <w:rPr>
                  <w:noProof/>
                </w:rPr>
                <w:t>. Retrieved from Sustainable Archaeology: http://sustainablearchaeology.org/facility-equipment.html</w:t>
              </w:r>
            </w:p>
            <w:p w14:paraId="4CB967B3" w14:textId="77777777" w:rsidR="00904BF3" w:rsidRDefault="00904BF3" w:rsidP="00904BF3">
              <w:pPr>
                <w:pStyle w:val="Bibliography"/>
                <w:ind w:left="720" w:hanging="720"/>
                <w:rPr>
                  <w:noProof/>
                </w:rPr>
              </w:pPr>
              <w:r>
                <w:rPr>
                  <w:noProof/>
                </w:rPr>
                <w:t xml:space="preserve">The Connecticut Agricultural Experiment Station. (2012, June 28). </w:t>
              </w:r>
              <w:r>
                <w:rPr>
                  <w:i/>
                  <w:iCs/>
                  <w:noProof/>
                </w:rPr>
                <w:t>Fertilization of Trees and Shrubs: A Primer</w:t>
              </w:r>
              <w:r>
                <w:rPr>
                  <w:noProof/>
                </w:rPr>
                <w:t>. Retrieved from The Connecticut Agricultural Experiment Station: http://www.ct.gov/caes/cwp/view.asp?a=2815&amp;q=376738</w:t>
              </w:r>
            </w:p>
            <w:p w14:paraId="7FCC22A7" w14:textId="77777777" w:rsidR="00904BF3" w:rsidRDefault="00904BF3" w:rsidP="00904BF3">
              <w:pPr>
                <w:pStyle w:val="Bibliography"/>
                <w:ind w:left="720" w:hanging="720"/>
                <w:rPr>
                  <w:noProof/>
                </w:rPr>
              </w:pPr>
              <w:r>
                <w:rPr>
                  <w:noProof/>
                </w:rPr>
                <w:t xml:space="preserve">Town of Lincoln, T. O. (2015, December). </w:t>
              </w:r>
              <w:r>
                <w:rPr>
                  <w:i/>
                  <w:iCs/>
                  <w:noProof/>
                </w:rPr>
                <w:t>Historic Buildings</w:t>
              </w:r>
              <w:r>
                <w:rPr>
                  <w:noProof/>
                </w:rPr>
                <w:t>. Retrieved from Town of Lincoln: http://www.lincoln.ca/content/historic-buildings</w:t>
              </w:r>
            </w:p>
            <w:p w14:paraId="555A5EB2" w14:textId="77777777" w:rsidR="00904BF3" w:rsidRDefault="00904BF3" w:rsidP="00904BF3">
              <w:pPr>
                <w:pStyle w:val="Bibliography"/>
                <w:ind w:left="720" w:hanging="720"/>
                <w:rPr>
                  <w:noProof/>
                </w:rPr>
              </w:pPr>
              <w:r>
                <w:rPr>
                  <w:noProof/>
                </w:rPr>
                <w:t xml:space="preserve">Usmani, F. (2015). </w:t>
              </w:r>
              <w:r>
                <w:rPr>
                  <w:i/>
                  <w:iCs/>
                  <w:noProof/>
                </w:rPr>
                <w:t>Assumptions and Constratins in Project Management</w:t>
              </w:r>
              <w:r>
                <w:rPr>
                  <w:noProof/>
                </w:rPr>
                <w:t>. Retrieved from PM Study Circle: http://pmstudycircle.com/2012/10/assumptions-and-constraints-in-project-management</w:t>
              </w:r>
            </w:p>
            <w:p w14:paraId="06EFC096" w14:textId="77777777" w:rsidR="00904BF3" w:rsidRDefault="00904BF3" w:rsidP="00904BF3">
              <w:pPr>
                <w:pStyle w:val="Bibliography"/>
                <w:ind w:left="720" w:hanging="720"/>
                <w:rPr>
                  <w:noProof/>
                </w:rPr>
              </w:pPr>
              <w:r>
                <w:rPr>
                  <w:noProof/>
                </w:rPr>
                <w:t xml:space="preserve">Ward, J. S. (2012, June 28). </w:t>
              </w:r>
              <w:r>
                <w:rPr>
                  <w:i/>
                  <w:iCs/>
                  <w:noProof/>
                </w:rPr>
                <w:t>Fertilization of Trees and Shrubs: A Primer</w:t>
              </w:r>
              <w:r>
                <w:rPr>
                  <w:noProof/>
                </w:rPr>
                <w:t>. Retrieved from The Connecticut Agricultural Experimentation Station : http://www.ct.gov/caes/cwp/view.asp?a=2815&amp;q=376738</w:t>
              </w:r>
            </w:p>
            <w:p w14:paraId="36BBFFE0" w14:textId="77777777" w:rsidR="00904BF3" w:rsidRDefault="00904BF3" w:rsidP="00904BF3">
              <w:pPr>
                <w:pStyle w:val="Bibliography"/>
                <w:ind w:left="720" w:hanging="720"/>
                <w:rPr>
                  <w:noProof/>
                </w:rPr>
              </w:pPr>
              <w:r>
                <w:rPr>
                  <w:noProof/>
                </w:rPr>
                <w:t>Weymouth, J., &amp; Jensvold, A. (1996). Testing for Graves at Wyuka Cemetery, Lincoln, Nebraska, Using Three Geophysical Methods. 1-23.</w:t>
              </w:r>
            </w:p>
            <w:p w14:paraId="655415DB" w14:textId="77777777" w:rsidR="00904BF3" w:rsidRDefault="00904BF3" w:rsidP="00904BF3">
              <w:pPr>
                <w:pStyle w:val="Bibliography"/>
                <w:ind w:left="720" w:hanging="720"/>
                <w:rPr>
                  <w:noProof/>
                </w:rPr>
              </w:pPr>
              <w:r>
                <w:rPr>
                  <w:noProof/>
                </w:rPr>
                <w:t xml:space="preserve">Whittaker, W. E. (2015). Locating Unmarked Cemetery Burials. </w:t>
              </w:r>
              <w:r>
                <w:rPr>
                  <w:i/>
                  <w:iCs/>
                  <w:noProof/>
                </w:rPr>
                <w:t>Office of the State Archaeologist</w:t>
              </w:r>
              <w:r>
                <w:rPr>
                  <w:noProof/>
                </w:rPr>
                <w:t>, 7.</w:t>
              </w:r>
            </w:p>
            <w:p w14:paraId="0830BDA8" w14:textId="51A669B7" w:rsidR="00205B60" w:rsidRDefault="005B249D" w:rsidP="00904BF3">
              <w:r>
                <w:rPr>
                  <w:b/>
                  <w:bCs/>
                  <w:noProof/>
                </w:rPr>
                <w:fldChar w:fldCharType="end"/>
              </w:r>
            </w:p>
          </w:sdtContent>
        </w:sdt>
      </w:sdtContent>
    </w:sdt>
    <w:p w14:paraId="2FB6DB57" w14:textId="611F02C8" w:rsidR="004D75DE" w:rsidRPr="00DB02D6" w:rsidRDefault="004D75DE" w:rsidP="001B67F1">
      <w:pPr>
        <w:tabs>
          <w:tab w:val="left" w:pos="3045"/>
        </w:tabs>
        <w:rPr>
          <w:i/>
        </w:rPr>
        <w:sectPr w:rsidR="004D75DE" w:rsidRPr="00DB02D6" w:rsidSect="00C751AD">
          <w:footerReference w:type="default" r:id="rId64"/>
          <w:footerReference w:type="first" r:id="rId65"/>
          <w:pgSz w:w="12240" w:h="15840"/>
          <w:pgMar w:top="1440" w:right="1440" w:bottom="1440" w:left="1440" w:header="720" w:footer="720" w:gutter="0"/>
          <w:pgNumType w:fmt="upperRoman" w:start="1"/>
          <w:cols w:space="720"/>
          <w:titlePg/>
          <w:docGrid w:linePitch="360"/>
        </w:sectPr>
      </w:pPr>
    </w:p>
    <w:bookmarkStart w:id="180" w:name="_Toc451882306"/>
    <w:p w14:paraId="50E878F2" w14:textId="68212922" w:rsidR="0032227F" w:rsidRPr="00DB56C7" w:rsidRDefault="002D7070" w:rsidP="00DB56C7">
      <w:pPr>
        <w:pStyle w:val="Heading1"/>
      </w:pPr>
      <w:r>
        <w:rPr>
          <w:noProof/>
          <w:lang w:val="en-US"/>
        </w:rPr>
        <mc:AlternateContent>
          <mc:Choice Requires="wps">
            <w:drawing>
              <wp:anchor distT="0" distB="0" distL="114300" distR="114300" simplePos="0" relativeHeight="251673600" behindDoc="0" locked="0" layoutInCell="1" allowOverlap="1" wp14:anchorId="61927F69" wp14:editId="270CB7BA">
                <wp:simplePos x="0" y="0"/>
                <wp:positionH relativeFrom="margin">
                  <wp:align>left</wp:align>
                </wp:positionH>
                <wp:positionV relativeFrom="paragraph">
                  <wp:posOffset>276225</wp:posOffset>
                </wp:positionV>
                <wp:extent cx="6010275" cy="9525"/>
                <wp:effectExtent l="0" t="0" r="28575" b="28575"/>
                <wp:wrapNone/>
                <wp:docPr id="49" name="Straight Connector 49"/>
                <wp:cNvGraphicFramePr/>
                <a:graphic xmlns:a="http://schemas.openxmlformats.org/drawingml/2006/main">
                  <a:graphicData uri="http://schemas.microsoft.com/office/word/2010/wordprocessingShape">
                    <wps:wsp>
                      <wps:cNvCnPr/>
                      <wps:spPr>
                        <a:xfrm>
                          <a:off x="0" y="0"/>
                          <a:ext cx="6010275" cy="9525"/>
                        </a:xfrm>
                        <a:prstGeom prst="line">
                          <a:avLst/>
                        </a:prstGeom>
                        <a:ln>
                          <a:solidFill>
                            <a:srgbClr val="0057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1A773D1E" id="Straight Connector 49" o:spid="_x0000_s1026" style="position:absolute;z-index:251673600;visibility:visible;mso-wrap-style:square;mso-wrap-distance-left:9pt;mso-wrap-distance-top:0;mso-wrap-distance-right:9pt;mso-wrap-distance-bottom:0;mso-position-horizontal:left;mso-position-horizontal-relative:margin;mso-position-vertical:absolute;mso-position-vertical-relative:text" from="0,21.75pt" to="473.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" strokecolor="#005700">
                <w10:wrap anchorx="margin"/>
              </v:line>
            </w:pict>
          </mc:Fallback>
        </mc:AlternateContent>
      </w:r>
      <w:r w:rsidR="0032227F" w:rsidRPr="00DB56C7">
        <w:t>Appendix</w:t>
      </w:r>
      <w:r w:rsidR="006E5D0C" w:rsidRPr="00DB56C7">
        <w:t xml:space="preserve"> 1</w:t>
      </w:r>
      <w:bookmarkEnd w:id="180"/>
    </w:p>
    <w:p w14:paraId="0174CE7C" w14:textId="084C09D0" w:rsidR="0032227F" w:rsidRPr="008B079A" w:rsidRDefault="007C4F6D" w:rsidP="005D6765">
      <w:pPr>
        <w:pStyle w:val="Heading2"/>
      </w:pPr>
      <w:bookmarkStart w:id="181" w:name="_Toc451882307"/>
      <w:r w:rsidRPr="008B079A">
        <w:t>Project Overview Statement</w:t>
      </w:r>
      <w:bookmarkEnd w:id="181"/>
    </w:p>
    <w:p w14:paraId="15AF85D1" w14:textId="77777777" w:rsidR="007C4F6D" w:rsidRPr="006B5CE3" w:rsidRDefault="007C4F6D" w:rsidP="007C4F6D">
      <w:pPr>
        <w:spacing w:before="120" w:after="120"/>
        <w:jc w:val="center"/>
        <w:rPr>
          <w:rFonts w:ascii="Arial" w:hAnsi="Arial" w:cs="Arial"/>
          <w:b/>
          <w:sz w:val="36"/>
          <w:szCs w:val="36"/>
        </w:rPr>
      </w:pPr>
      <w:r w:rsidRPr="006B5CE3">
        <w:rPr>
          <w:rFonts w:ascii="Arial" w:hAnsi="Arial" w:cs="Arial"/>
          <w:b/>
          <w:sz w:val="36"/>
          <w:szCs w:val="36"/>
        </w:rPr>
        <w:t>Project Overview Statement (POS)</w:t>
      </w:r>
    </w:p>
    <w:p w14:paraId="09AD5368" w14:textId="77777777" w:rsidR="007C4F6D" w:rsidRPr="006B5CE3" w:rsidRDefault="007C4F6D" w:rsidP="007C4F6D">
      <w:pPr>
        <w:spacing w:before="120" w:after="120"/>
        <w:jc w:val="center"/>
        <w:rPr>
          <w:rFonts w:cs="Arial"/>
          <w:sz w:val="32"/>
          <w:szCs w:val="32"/>
        </w:rPr>
      </w:pPr>
      <w:r w:rsidRPr="006B5CE3">
        <w:rPr>
          <w:rFonts w:cs="Arial"/>
          <w:sz w:val="32"/>
          <w:szCs w:val="32"/>
        </w:rPr>
        <w:t>Executive Summary</w:t>
      </w:r>
    </w:p>
    <w:p w14:paraId="59658443" w14:textId="77777777" w:rsidR="007C4F6D" w:rsidRPr="003E4190" w:rsidRDefault="00797456" w:rsidP="007C4F6D">
      <w:pPr>
        <w:spacing w:before="120" w:after="120"/>
        <w:jc w:val="center"/>
        <w:rPr>
          <w:rFonts w:cs="Arial"/>
        </w:rPr>
      </w:pPr>
      <w:r>
        <w:rPr>
          <w:rFonts w:cs="Arial"/>
        </w:rPr>
        <w:pict w14:anchorId="0A062A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8.3pt" o:hrpct="0" o:hr="t">
            <v:imagedata r:id="rId66" o:title="BD10290_"/>
          </v:shape>
        </w:pict>
      </w:r>
    </w:p>
    <w:tbl>
      <w:tblPr>
        <w:tblW w:w="9324" w:type="dxa"/>
        <w:tblCellSpacing w:w="20" w:type="dxa"/>
        <w:tblInd w:w="16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1E0" w:firstRow="1" w:lastRow="1" w:firstColumn="1" w:lastColumn="1" w:noHBand="0" w:noVBand="0"/>
      </w:tblPr>
      <w:tblGrid>
        <w:gridCol w:w="1836"/>
        <w:gridCol w:w="7488"/>
      </w:tblGrid>
      <w:tr w:rsidR="007C4F6D" w:rsidRPr="0060520C" w14:paraId="63D9A307" w14:textId="77777777" w:rsidTr="007C4F6D">
        <w:trPr>
          <w:trHeight w:val="57"/>
          <w:tblCellSpacing w:w="20" w:type="dxa"/>
        </w:trPr>
        <w:tc>
          <w:tcPr>
            <w:tcW w:w="1776" w:type="dxa"/>
            <w:shd w:val="clear" w:color="auto" w:fill="DAEEF3" w:themeFill="accent5" w:themeFillTint="33"/>
            <w:tcMar>
              <w:top w:w="0" w:type="dxa"/>
              <w:left w:w="72" w:type="dxa"/>
              <w:bottom w:w="0" w:type="dxa"/>
              <w:right w:w="72" w:type="dxa"/>
            </w:tcMar>
            <w:vAlign w:val="center"/>
          </w:tcPr>
          <w:p w14:paraId="268FE31F" w14:textId="77777777" w:rsidR="007C4F6D" w:rsidRPr="00767103" w:rsidRDefault="007C4F6D" w:rsidP="007C4F6D">
            <w:pPr>
              <w:tabs>
                <w:tab w:val="left" w:pos="6120"/>
              </w:tabs>
              <w:spacing w:before="40" w:after="40"/>
              <w:rPr>
                <w:rFonts w:ascii="Arial Narrow" w:hAnsi="Arial Narrow" w:cs="Arial"/>
                <w:b/>
                <w:sz w:val="21"/>
                <w:szCs w:val="21"/>
              </w:rPr>
            </w:pPr>
            <w:r w:rsidRPr="00767103">
              <w:rPr>
                <w:rFonts w:ascii="Arial Narrow" w:hAnsi="Arial Narrow" w:cs="Arial"/>
                <w:b/>
                <w:sz w:val="21"/>
                <w:szCs w:val="21"/>
              </w:rPr>
              <w:t>Project Name:</w:t>
            </w:r>
          </w:p>
        </w:tc>
        <w:tc>
          <w:tcPr>
            <w:tcW w:w="7428" w:type="dxa"/>
            <w:shd w:val="clear" w:color="auto" w:fill="auto"/>
            <w:tcMar>
              <w:top w:w="0" w:type="dxa"/>
              <w:bottom w:w="0" w:type="dxa"/>
            </w:tcMar>
            <w:vAlign w:val="center"/>
          </w:tcPr>
          <w:p w14:paraId="7908DB7F" w14:textId="77777777" w:rsidR="007C4F6D" w:rsidRPr="006B5CE3" w:rsidRDefault="007C4F6D" w:rsidP="007C4F6D">
            <w:pPr>
              <w:pStyle w:val="TableText"/>
              <w:widowControl w:val="0"/>
              <w:spacing w:before="40" w:after="40"/>
              <w:ind w:left="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Jordan Historical Museum Property, Ground Penetrating RADAR Survey and mapping of Potential Internments</w:t>
            </w:r>
          </w:p>
        </w:tc>
      </w:tr>
      <w:tr w:rsidR="007C4F6D" w:rsidRPr="0060520C" w14:paraId="092571D3" w14:textId="77777777" w:rsidTr="007C4F6D">
        <w:trPr>
          <w:trHeight w:val="57"/>
          <w:tblCellSpacing w:w="20" w:type="dxa"/>
        </w:trPr>
        <w:tc>
          <w:tcPr>
            <w:tcW w:w="1776" w:type="dxa"/>
            <w:shd w:val="clear" w:color="auto" w:fill="DAEEF3" w:themeFill="accent5" w:themeFillTint="33"/>
            <w:tcMar>
              <w:top w:w="0" w:type="dxa"/>
              <w:left w:w="72" w:type="dxa"/>
              <w:bottom w:w="0" w:type="dxa"/>
              <w:right w:w="72" w:type="dxa"/>
            </w:tcMar>
            <w:vAlign w:val="center"/>
          </w:tcPr>
          <w:p w14:paraId="2F50222E" w14:textId="77777777" w:rsidR="007C4F6D" w:rsidRPr="00767103" w:rsidRDefault="007C4F6D" w:rsidP="007C4F6D">
            <w:pPr>
              <w:tabs>
                <w:tab w:val="left" w:pos="6120"/>
              </w:tabs>
              <w:spacing w:before="40" w:after="40"/>
              <w:rPr>
                <w:rFonts w:ascii="Arial Narrow" w:hAnsi="Arial Narrow" w:cs="Arial"/>
                <w:b/>
                <w:sz w:val="21"/>
                <w:szCs w:val="21"/>
              </w:rPr>
            </w:pPr>
            <w:r w:rsidRPr="00767103">
              <w:rPr>
                <w:rFonts w:ascii="Arial Narrow" w:hAnsi="Arial Narrow" w:cs="Arial"/>
                <w:b/>
                <w:sz w:val="21"/>
                <w:szCs w:val="21"/>
              </w:rPr>
              <w:t>Last Updated Date:</w:t>
            </w:r>
          </w:p>
        </w:tc>
        <w:tc>
          <w:tcPr>
            <w:tcW w:w="7428" w:type="dxa"/>
            <w:shd w:val="clear" w:color="auto" w:fill="auto"/>
            <w:tcMar>
              <w:top w:w="0" w:type="dxa"/>
              <w:bottom w:w="0" w:type="dxa"/>
            </w:tcMar>
            <w:vAlign w:val="center"/>
          </w:tcPr>
          <w:p w14:paraId="303C01FF" w14:textId="77777777" w:rsidR="007C4F6D" w:rsidRPr="006B5CE3" w:rsidRDefault="007C4F6D" w:rsidP="007C4F6D">
            <w:pPr>
              <w:pStyle w:val="TableText"/>
              <w:widowControl w:val="0"/>
              <w:spacing w:before="40" w:after="40"/>
              <w:ind w:left="0"/>
              <w:rPr>
                <w:rFonts w:ascii="Calibri" w:hAnsi="Calibri"/>
                <w:color w:val="000000"/>
                <w:sz w:val="23"/>
                <w:szCs w:val="23"/>
                <w:shd w:val="clear" w:color="auto" w:fill="FFFFFF"/>
              </w:rPr>
            </w:pPr>
            <w:r>
              <w:rPr>
                <w:rFonts w:ascii="Calibri" w:hAnsi="Calibri"/>
                <w:color w:val="000000"/>
                <w:sz w:val="23"/>
                <w:szCs w:val="23"/>
                <w:shd w:val="clear" w:color="auto" w:fill="FFFFFF"/>
              </w:rPr>
              <w:t>January 18</w:t>
            </w:r>
            <w:r w:rsidRPr="006B5CE3">
              <w:rPr>
                <w:rFonts w:ascii="Calibri" w:hAnsi="Calibri"/>
                <w:color w:val="000000"/>
                <w:sz w:val="23"/>
                <w:szCs w:val="23"/>
                <w:shd w:val="clear" w:color="auto" w:fill="FFFFFF"/>
              </w:rPr>
              <w:t>, 2015</w:t>
            </w:r>
          </w:p>
        </w:tc>
      </w:tr>
      <w:tr w:rsidR="007C4F6D" w:rsidRPr="0060520C" w14:paraId="7447DAD1" w14:textId="77777777" w:rsidTr="007C4F6D">
        <w:trPr>
          <w:trHeight w:val="57"/>
          <w:tblCellSpacing w:w="20" w:type="dxa"/>
        </w:trPr>
        <w:tc>
          <w:tcPr>
            <w:tcW w:w="1776" w:type="dxa"/>
            <w:shd w:val="clear" w:color="auto" w:fill="DAEEF3" w:themeFill="accent5" w:themeFillTint="33"/>
            <w:tcMar>
              <w:top w:w="0" w:type="dxa"/>
              <w:left w:w="72" w:type="dxa"/>
              <w:bottom w:w="0" w:type="dxa"/>
              <w:right w:w="72" w:type="dxa"/>
            </w:tcMar>
            <w:vAlign w:val="center"/>
          </w:tcPr>
          <w:p w14:paraId="7C8C6B7D" w14:textId="77777777" w:rsidR="007C4F6D" w:rsidRPr="00767103" w:rsidRDefault="007C4F6D" w:rsidP="007C4F6D">
            <w:pPr>
              <w:tabs>
                <w:tab w:val="left" w:pos="6120"/>
              </w:tabs>
              <w:spacing w:before="40" w:after="40"/>
              <w:rPr>
                <w:rFonts w:ascii="Arial Narrow" w:hAnsi="Arial Narrow" w:cs="Arial"/>
                <w:b/>
                <w:sz w:val="21"/>
                <w:szCs w:val="21"/>
              </w:rPr>
            </w:pPr>
            <w:r w:rsidRPr="00767103">
              <w:rPr>
                <w:rFonts w:ascii="Arial Narrow" w:hAnsi="Arial Narrow" w:cs="Arial"/>
                <w:b/>
                <w:sz w:val="21"/>
                <w:szCs w:val="21"/>
              </w:rPr>
              <w:t>Author(s):</w:t>
            </w:r>
          </w:p>
        </w:tc>
        <w:tc>
          <w:tcPr>
            <w:tcW w:w="7428" w:type="dxa"/>
            <w:shd w:val="clear" w:color="auto" w:fill="auto"/>
            <w:tcMar>
              <w:top w:w="0" w:type="dxa"/>
              <w:bottom w:w="0" w:type="dxa"/>
            </w:tcMar>
            <w:vAlign w:val="center"/>
          </w:tcPr>
          <w:p w14:paraId="32049153" w14:textId="77777777" w:rsidR="007C4F6D" w:rsidRPr="006B5CE3" w:rsidRDefault="007C4F6D" w:rsidP="007C4F6D">
            <w:pPr>
              <w:pStyle w:val="TableText"/>
              <w:widowControl w:val="0"/>
              <w:spacing w:before="40" w:after="40"/>
              <w:ind w:left="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Jonathan Jn Baptiste, Travis Vanos, Jessica Chan</w:t>
            </w:r>
          </w:p>
        </w:tc>
      </w:tr>
      <w:tr w:rsidR="007C4F6D" w:rsidRPr="0060520C" w14:paraId="77D5720F" w14:textId="77777777" w:rsidTr="007C4F6D">
        <w:trPr>
          <w:trHeight w:val="57"/>
          <w:tblCellSpacing w:w="20" w:type="dxa"/>
        </w:trPr>
        <w:tc>
          <w:tcPr>
            <w:tcW w:w="1776" w:type="dxa"/>
            <w:shd w:val="clear" w:color="auto" w:fill="DAEEF3" w:themeFill="accent5" w:themeFillTint="33"/>
            <w:tcMar>
              <w:top w:w="0" w:type="dxa"/>
              <w:left w:w="72" w:type="dxa"/>
              <w:bottom w:w="0" w:type="dxa"/>
              <w:right w:w="72" w:type="dxa"/>
            </w:tcMar>
            <w:vAlign w:val="center"/>
          </w:tcPr>
          <w:p w14:paraId="03A27093" w14:textId="77777777" w:rsidR="007C4F6D" w:rsidRPr="00767103" w:rsidRDefault="007C4F6D" w:rsidP="007C4F6D">
            <w:pPr>
              <w:tabs>
                <w:tab w:val="left" w:pos="6120"/>
              </w:tabs>
              <w:spacing w:before="40" w:after="40"/>
              <w:rPr>
                <w:rFonts w:ascii="Arial Narrow" w:hAnsi="Arial Narrow" w:cs="Arial"/>
                <w:b/>
                <w:sz w:val="21"/>
                <w:szCs w:val="21"/>
              </w:rPr>
            </w:pPr>
            <w:r w:rsidRPr="00767103">
              <w:rPr>
                <w:rFonts w:ascii="Arial Narrow" w:hAnsi="Arial Narrow" w:cs="Arial"/>
                <w:b/>
                <w:sz w:val="21"/>
                <w:szCs w:val="21"/>
              </w:rPr>
              <w:t>Project Manager(s):</w:t>
            </w:r>
          </w:p>
        </w:tc>
        <w:tc>
          <w:tcPr>
            <w:tcW w:w="7428" w:type="dxa"/>
            <w:shd w:val="clear" w:color="auto" w:fill="auto"/>
            <w:tcMar>
              <w:top w:w="0" w:type="dxa"/>
              <w:bottom w:w="0" w:type="dxa"/>
            </w:tcMar>
            <w:vAlign w:val="center"/>
          </w:tcPr>
          <w:p w14:paraId="09C57991" w14:textId="77777777" w:rsidR="007C4F6D" w:rsidRPr="006B5CE3" w:rsidRDefault="007C4F6D" w:rsidP="007C4F6D">
            <w:pPr>
              <w:pStyle w:val="TableText"/>
              <w:widowControl w:val="0"/>
              <w:spacing w:before="40" w:after="40"/>
              <w:ind w:left="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Jessica Chan</w:t>
            </w:r>
          </w:p>
        </w:tc>
      </w:tr>
      <w:tr w:rsidR="007C4F6D" w:rsidRPr="0060520C" w14:paraId="0048DB96" w14:textId="77777777" w:rsidTr="007C4F6D">
        <w:trPr>
          <w:trHeight w:val="57"/>
          <w:tblCellSpacing w:w="20" w:type="dxa"/>
        </w:trPr>
        <w:tc>
          <w:tcPr>
            <w:tcW w:w="1776" w:type="dxa"/>
            <w:shd w:val="clear" w:color="auto" w:fill="DAEEF3" w:themeFill="accent5" w:themeFillTint="33"/>
            <w:tcMar>
              <w:top w:w="0" w:type="dxa"/>
              <w:left w:w="72" w:type="dxa"/>
              <w:bottom w:w="0" w:type="dxa"/>
              <w:right w:w="72" w:type="dxa"/>
            </w:tcMar>
            <w:vAlign w:val="center"/>
          </w:tcPr>
          <w:p w14:paraId="5285A71A" w14:textId="77777777" w:rsidR="007C4F6D" w:rsidRPr="00767103" w:rsidRDefault="007C4F6D" w:rsidP="007C4F6D">
            <w:pPr>
              <w:tabs>
                <w:tab w:val="left" w:pos="6120"/>
              </w:tabs>
              <w:spacing w:before="40" w:after="40"/>
              <w:rPr>
                <w:rFonts w:ascii="Arial Narrow" w:hAnsi="Arial Narrow" w:cs="Arial"/>
                <w:b/>
                <w:sz w:val="21"/>
                <w:szCs w:val="21"/>
              </w:rPr>
            </w:pPr>
            <w:r w:rsidRPr="00767103">
              <w:rPr>
                <w:rFonts w:ascii="Arial Narrow" w:hAnsi="Arial Narrow" w:cs="Arial"/>
                <w:b/>
                <w:sz w:val="21"/>
                <w:szCs w:val="21"/>
              </w:rPr>
              <w:t>Project Members:</w:t>
            </w:r>
          </w:p>
        </w:tc>
        <w:tc>
          <w:tcPr>
            <w:tcW w:w="7428" w:type="dxa"/>
            <w:shd w:val="clear" w:color="auto" w:fill="auto"/>
            <w:tcMar>
              <w:top w:w="0" w:type="dxa"/>
              <w:bottom w:w="0" w:type="dxa"/>
            </w:tcMar>
            <w:vAlign w:val="center"/>
          </w:tcPr>
          <w:p w14:paraId="6C6881CF" w14:textId="77777777" w:rsidR="007C4F6D" w:rsidRPr="006B5CE3" w:rsidRDefault="007C4F6D" w:rsidP="007C4F6D">
            <w:pPr>
              <w:pStyle w:val="TableText"/>
              <w:widowControl w:val="0"/>
              <w:spacing w:before="40" w:after="40"/>
              <w:ind w:left="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Jonathan Jn Baptiste, Travis Vanos, Jessica Chan</w:t>
            </w:r>
          </w:p>
        </w:tc>
      </w:tr>
      <w:tr w:rsidR="007C4F6D" w:rsidRPr="0060520C" w14:paraId="0B3EAB89" w14:textId="77777777" w:rsidTr="007C4F6D">
        <w:trPr>
          <w:trHeight w:val="57"/>
          <w:tblCellSpacing w:w="20" w:type="dxa"/>
        </w:trPr>
        <w:tc>
          <w:tcPr>
            <w:tcW w:w="1776" w:type="dxa"/>
            <w:shd w:val="clear" w:color="auto" w:fill="DAEEF3" w:themeFill="accent5" w:themeFillTint="33"/>
            <w:tcMar>
              <w:top w:w="0" w:type="dxa"/>
              <w:left w:w="72" w:type="dxa"/>
              <w:bottom w:w="0" w:type="dxa"/>
              <w:right w:w="72" w:type="dxa"/>
            </w:tcMar>
            <w:vAlign w:val="center"/>
          </w:tcPr>
          <w:p w14:paraId="061CC6DD" w14:textId="77777777" w:rsidR="007C4F6D" w:rsidRPr="00767103" w:rsidRDefault="007C4F6D" w:rsidP="007C4F6D">
            <w:pPr>
              <w:tabs>
                <w:tab w:val="left" w:pos="6120"/>
              </w:tabs>
              <w:spacing w:before="40" w:after="40"/>
              <w:rPr>
                <w:rFonts w:ascii="Arial Narrow" w:hAnsi="Arial Narrow" w:cs="Arial"/>
                <w:b/>
                <w:sz w:val="21"/>
                <w:szCs w:val="21"/>
              </w:rPr>
            </w:pPr>
            <w:r w:rsidRPr="00767103">
              <w:rPr>
                <w:rFonts w:ascii="Arial Narrow" w:hAnsi="Arial Narrow" w:cs="Arial"/>
                <w:b/>
                <w:sz w:val="21"/>
                <w:szCs w:val="21"/>
              </w:rPr>
              <w:t>Client Name:</w:t>
            </w:r>
          </w:p>
        </w:tc>
        <w:tc>
          <w:tcPr>
            <w:tcW w:w="7428" w:type="dxa"/>
            <w:shd w:val="clear" w:color="auto" w:fill="auto"/>
            <w:tcMar>
              <w:top w:w="0" w:type="dxa"/>
              <w:bottom w:w="0" w:type="dxa"/>
            </w:tcMar>
            <w:vAlign w:val="center"/>
          </w:tcPr>
          <w:p w14:paraId="1905B6B3" w14:textId="77777777" w:rsidR="007C4F6D" w:rsidRPr="006B5CE3" w:rsidRDefault="007C4F6D" w:rsidP="007C4F6D">
            <w:pPr>
              <w:pStyle w:val="TableText"/>
              <w:widowControl w:val="0"/>
              <w:spacing w:before="40" w:after="40"/>
              <w:ind w:left="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 xml:space="preserve">Helen Booth, </w:t>
            </w:r>
            <w:hyperlink r:id="rId67" w:history="1">
              <w:r w:rsidRPr="006B5CE3">
                <w:rPr>
                  <w:rFonts w:ascii="Calibri" w:hAnsi="Calibri"/>
                  <w:color w:val="000000"/>
                  <w:sz w:val="23"/>
                  <w:szCs w:val="23"/>
                  <w:shd w:val="clear" w:color="auto" w:fill="FFFFFF"/>
                </w:rPr>
                <w:t>museum@lincoln.ca</w:t>
              </w:r>
            </w:hyperlink>
            <w:r w:rsidRPr="006B5CE3">
              <w:rPr>
                <w:rFonts w:ascii="Calibri" w:hAnsi="Calibri"/>
                <w:color w:val="000000"/>
                <w:sz w:val="23"/>
                <w:szCs w:val="23"/>
                <w:shd w:val="clear" w:color="auto" w:fill="FFFFFF"/>
              </w:rPr>
              <w:t>, 905-563-2799 x290</w:t>
            </w:r>
          </w:p>
        </w:tc>
      </w:tr>
      <w:tr w:rsidR="007C4F6D" w:rsidRPr="0060520C" w14:paraId="17C0F790" w14:textId="77777777" w:rsidTr="007C4F6D">
        <w:trPr>
          <w:trHeight w:val="57"/>
          <w:tblCellSpacing w:w="20" w:type="dxa"/>
        </w:trPr>
        <w:tc>
          <w:tcPr>
            <w:tcW w:w="1776" w:type="dxa"/>
            <w:shd w:val="clear" w:color="auto" w:fill="DAEEF3" w:themeFill="accent5" w:themeFillTint="33"/>
            <w:tcMar>
              <w:top w:w="0" w:type="dxa"/>
              <w:left w:w="72" w:type="dxa"/>
              <w:bottom w:w="0" w:type="dxa"/>
              <w:right w:w="72" w:type="dxa"/>
            </w:tcMar>
            <w:vAlign w:val="center"/>
          </w:tcPr>
          <w:p w14:paraId="7E476465" w14:textId="77777777" w:rsidR="007C4F6D" w:rsidRPr="00767103" w:rsidRDefault="007C4F6D" w:rsidP="007C4F6D">
            <w:pPr>
              <w:tabs>
                <w:tab w:val="left" w:pos="6120"/>
              </w:tabs>
              <w:spacing w:before="40" w:after="40"/>
              <w:rPr>
                <w:rFonts w:ascii="Arial Narrow" w:hAnsi="Arial Narrow" w:cs="Arial"/>
                <w:b/>
                <w:sz w:val="21"/>
                <w:szCs w:val="21"/>
              </w:rPr>
            </w:pPr>
            <w:r w:rsidRPr="00767103">
              <w:rPr>
                <w:rFonts w:ascii="Arial Narrow" w:hAnsi="Arial Narrow" w:cs="Arial"/>
                <w:b/>
                <w:sz w:val="21"/>
                <w:szCs w:val="21"/>
              </w:rPr>
              <w:t>Client Organization:</w:t>
            </w:r>
          </w:p>
        </w:tc>
        <w:tc>
          <w:tcPr>
            <w:tcW w:w="7428" w:type="dxa"/>
            <w:shd w:val="clear" w:color="auto" w:fill="auto"/>
            <w:tcMar>
              <w:top w:w="0" w:type="dxa"/>
              <w:bottom w:w="0" w:type="dxa"/>
            </w:tcMar>
            <w:vAlign w:val="center"/>
          </w:tcPr>
          <w:p w14:paraId="13E3730A" w14:textId="77777777" w:rsidR="007C4F6D" w:rsidRPr="006B5CE3" w:rsidRDefault="007C4F6D" w:rsidP="007C4F6D">
            <w:pPr>
              <w:pStyle w:val="TableText"/>
              <w:widowControl w:val="0"/>
              <w:spacing w:before="40" w:after="40"/>
              <w:ind w:left="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Jordan Historical Museum, Town of Lincoln</w:t>
            </w:r>
          </w:p>
        </w:tc>
      </w:tr>
    </w:tbl>
    <w:p w14:paraId="60E61A3D" w14:textId="77777777" w:rsidR="007C4F6D" w:rsidRPr="003E4190" w:rsidRDefault="00797456" w:rsidP="007C4F6D">
      <w:pPr>
        <w:spacing w:before="120" w:after="120"/>
        <w:jc w:val="center"/>
        <w:rPr>
          <w:rFonts w:cs="Arial"/>
        </w:rPr>
      </w:pPr>
      <w:r>
        <w:rPr>
          <w:rFonts w:cs="Arial"/>
        </w:rPr>
        <w:pict w14:anchorId="2987C821">
          <v:shape id="_x0000_i1026" type="#_x0000_t75" style="width:468pt;height:8.3pt" o:hrpct="0" o:hr="t">
            <v:imagedata r:id="rId66" o:title="BD10290_"/>
          </v:shape>
        </w:pict>
      </w:r>
    </w:p>
    <w:p w14:paraId="76898893" w14:textId="77777777" w:rsidR="007C4F6D" w:rsidRDefault="007C4F6D" w:rsidP="007C4F6D">
      <w:pPr>
        <w:pStyle w:val="BodyText"/>
        <w:spacing w:before="240"/>
        <w:ind w:left="0"/>
        <w:rPr>
          <w:rFonts w:cs="Arial"/>
          <w:b/>
        </w:rPr>
      </w:pPr>
      <w:r>
        <w:rPr>
          <w:rFonts w:cs="Arial"/>
          <w:b/>
        </w:rPr>
        <w:t>Project Business Case</w:t>
      </w:r>
    </w:p>
    <w:tbl>
      <w:tblPr>
        <w:tblW w:w="9367" w:type="dxa"/>
        <w:tblCellSpacing w:w="20" w:type="dxa"/>
        <w:tblInd w:w="16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1E0" w:firstRow="1" w:lastRow="1" w:firstColumn="1" w:lastColumn="1" w:noHBand="0" w:noVBand="0"/>
      </w:tblPr>
      <w:tblGrid>
        <w:gridCol w:w="9367"/>
      </w:tblGrid>
      <w:tr w:rsidR="007C4F6D" w:rsidRPr="00AA203F" w14:paraId="39A52929"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15495742" w14:textId="77777777" w:rsidR="007C4F6D" w:rsidRPr="00AA203F" w:rsidRDefault="007C4F6D" w:rsidP="007C4F6D">
            <w:pPr>
              <w:tabs>
                <w:tab w:val="left" w:pos="6120"/>
              </w:tabs>
              <w:spacing w:before="40" w:after="40"/>
              <w:rPr>
                <w:rFonts w:ascii="Arial Narrow" w:hAnsi="Arial Narrow" w:cs="Arial"/>
                <w:b/>
              </w:rPr>
            </w:pPr>
            <w:r w:rsidRPr="00767103">
              <w:rPr>
                <w:rFonts w:ascii="Arial Narrow" w:hAnsi="Arial Narrow" w:cs="Arial"/>
                <w:b/>
                <w:sz w:val="21"/>
                <w:szCs w:val="21"/>
              </w:rPr>
              <w:t>Business Problem/Issue/Opportunity</w:t>
            </w:r>
          </w:p>
        </w:tc>
      </w:tr>
      <w:tr w:rsidR="007C4F6D" w:rsidRPr="0060520C" w14:paraId="0D398383" w14:textId="77777777" w:rsidTr="007C4F6D">
        <w:trPr>
          <w:trHeight w:val="57"/>
          <w:tblCellSpacing w:w="20" w:type="dxa"/>
        </w:trPr>
        <w:tc>
          <w:tcPr>
            <w:tcW w:w="9287" w:type="dxa"/>
            <w:shd w:val="clear" w:color="auto" w:fill="auto"/>
            <w:tcMar>
              <w:top w:w="43" w:type="dxa"/>
              <w:left w:w="115" w:type="dxa"/>
              <w:bottom w:w="43" w:type="dxa"/>
              <w:right w:w="115" w:type="dxa"/>
            </w:tcMar>
          </w:tcPr>
          <w:p w14:paraId="1028EDDA" w14:textId="77777777" w:rsidR="007C4F6D" w:rsidRPr="00BF160F" w:rsidRDefault="007C4F6D" w:rsidP="007C4F6D">
            <w:pPr>
              <w:pStyle w:val="TableText"/>
              <w:widowControl w:val="0"/>
              <w:spacing w:before="40" w:after="40"/>
              <w:ind w:left="0"/>
              <w:rPr>
                <w:rFonts w:ascii="Calibri" w:hAnsi="Calibri"/>
                <w:color w:val="000000"/>
                <w:sz w:val="20"/>
              </w:rPr>
            </w:pPr>
            <w:bookmarkStart w:id="182" w:name="txtProblem"/>
            <w:r w:rsidRPr="006B5CE3">
              <w:rPr>
                <w:rFonts w:ascii="Calibri" w:hAnsi="Calibri"/>
                <w:color w:val="000000"/>
                <w:sz w:val="23"/>
                <w:szCs w:val="23"/>
                <w:shd w:val="clear" w:color="auto" w:fill="FFFFFF"/>
              </w:rPr>
              <w:t xml:space="preserve">The Jordan Historical Museum currently occupies a plot that once served as a location for a church, a small school, and the Fry House. A cemetery was associated with the church on this property. However, it is not clear on the boundaries of this cemetery, where the graves lie, and how many burials are on the site. </w:t>
            </w:r>
            <w:bookmarkEnd w:id="182"/>
          </w:p>
        </w:tc>
      </w:tr>
      <w:tr w:rsidR="007C4F6D" w:rsidRPr="00AA203F" w14:paraId="5A16D9A5"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7276FEB8" w14:textId="77777777" w:rsidR="007C4F6D" w:rsidRPr="00AA203F" w:rsidRDefault="007C4F6D" w:rsidP="007C4F6D">
            <w:pPr>
              <w:tabs>
                <w:tab w:val="left" w:pos="6120"/>
              </w:tabs>
              <w:spacing w:before="40" w:after="40"/>
              <w:rPr>
                <w:rFonts w:ascii="Arial Narrow" w:hAnsi="Arial Narrow" w:cs="Arial"/>
                <w:b/>
              </w:rPr>
            </w:pPr>
            <w:r w:rsidRPr="00767103">
              <w:rPr>
                <w:rFonts w:ascii="Arial Narrow" w:hAnsi="Arial Narrow" w:cs="Arial"/>
                <w:b/>
                <w:sz w:val="21"/>
                <w:szCs w:val="21"/>
              </w:rPr>
              <w:t>Project Business Goal</w:t>
            </w:r>
          </w:p>
        </w:tc>
      </w:tr>
      <w:tr w:rsidR="007C4F6D" w:rsidRPr="0060520C" w14:paraId="0E2D024C" w14:textId="77777777" w:rsidTr="007C4F6D">
        <w:trPr>
          <w:trHeight w:val="57"/>
          <w:tblCellSpacing w:w="20" w:type="dxa"/>
        </w:trPr>
        <w:tc>
          <w:tcPr>
            <w:tcW w:w="9287" w:type="dxa"/>
            <w:shd w:val="clear" w:color="auto" w:fill="auto"/>
            <w:tcMar>
              <w:top w:w="43" w:type="dxa"/>
              <w:left w:w="115" w:type="dxa"/>
              <w:bottom w:w="43" w:type="dxa"/>
              <w:right w:w="115" w:type="dxa"/>
            </w:tcMar>
          </w:tcPr>
          <w:p w14:paraId="39A87212" w14:textId="77777777" w:rsidR="007C4F6D" w:rsidRPr="00545A4A" w:rsidRDefault="007C4F6D" w:rsidP="007C4F6D">
            <w:pPr>
              <w:pStyle w:val="TableText"/>
              <w:widowControl w:val="0"/>
              <w:spacing w:before="40" w:after="40"/>
              <w:ind w:left="0"/>
              <w:rPr>
                <w:rFonts w:ascii="Calibri" w:hAnsi="Calibri" w:cs="Arial"/>
                <w:spacing w:val="0"/>
                <w:sz w:val="20"/>
              </w:rPr>
            </w:pPr>
            <w:bookmarkStart w:id="183" w:name="txtGoal"/>
            <w:r w:rsidRPr="006B5CE3">
              <w:rPr>
                <w:rFonts w:ascii="Calibri" w:hAnsi="Calibri"/>
                <w:color w:val="000000"/>
                <w:sz w:val="23"/>
                <w:szCs w:val="23"/>
                <w:shd w:val="clear" w:color="auto" w:fill="FFFFFF"/>
              </w:rPr>
              <w:t>To undertake a survey of the site by means of ground Penetrating RADAR (GPR) system and GPS of the lands of the Jordan Historical Museum to determine if there are any undiscovered burials and the possible boundaries of the cemetery.</w:t>
            </w:r>
            <w:bookmarkEnd w:id="183"/>
            <w:r w:rsidRPr="00545A4A">
              <w:rPr>
                <w:rFonts w:ascii="Calibri" w:hAnsi="Calibri" w:cs="Arial"/>
                <w:spacing w:val="0"/>
                <w:sz w:val="20"/>
              </w:rPr>
              <w:t xml:space="preserve"> </w:t>
            </w:r>
          </w:p>
        </w:tc>
      </w:tr>
    </w:tbl>
    <w:p w14:paraId="028C4591" w14:textId="77777777" w:rsidR="007C4F6D" w:rsidRDefault="007C4F6D" w:rsidP="007C4F6D">
      <w:pPr>
        <w:pStyle w:val="BodyText"/>
        <w:spacing w:before="240"/>
        <w:ind w:left="0"/>
        <w:rPr>
          <w:rFonts w:cs="Arial"/>
          <w:b/>
        </w:rPr>
      </w:pPr>
    </w:p>
    <w:p w14:paraId="5B1A11BD" w14:textId="77777777" w:rsidR="00A67CBE" w:rsidRDefault="00A67CBE" w:rsidP="007C4F6D">
      <w:pPr>
        <w:pStyle w:val="BodyText"/>
        <w:spacing w:before="240"/>
        <w:ind w:left="0"/>
        <w:rPr>
          <w:rFonts w:cs="Arial"/>
          <w:b/>
        </w:rPr>
      </w:pPr>
    </w:p>
    <w:p w14:paraId="6FBDC458" w14:textId="77777777" w:rsidR="007C4F6D" w:rsidRDefault="007C4F6D" w:rsidP="007C4F6D">
      <w:pPr>
        <w:pStyle w:val="BodyText"/>
        <w:spacing w:before="240"/>
        <w:ind w:left="0"/>
        <w:rPr>
          <w:rFonts w:cs="Arial"/>
          <w:b/>
        </w:rPr>
      </w:pPr>
      <w:r>
        <w:rPr>
          <w:rFonts w:cs="Arial"/>
          <w:b/>
        </w:rPr>
        <w:t>Primary Project Objectives</w:t>
      </w:r>
    </w:p>
    <w:tbl>
      <w:tblPr>
        <w:tblW w:w="9367" w:type="dxa"/>
        <w:tblCellSpacing w:w="20" w:type="dxa"/>
        <w:tblInd w:w="16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1E0" w:firstRow="1" w:lastRow="1" w:firstColumn="1" w:lastColumn="1" w:noHBand="0" w:noVBand="0"/>
      </w:tblPr>
      <w:tblGrid>
        <w:gridCol w:w="9367"/>
      </w:tblGrid>
      <w:tr w:rsidR="007C4F6D" w:rsidRPr="00AA203F" w14:paraId="67E2A3BB"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5E2260A6" w14:textId="77777777" w:rsidR="007C4F6D" w:rsidRPr="00AA203F" w:rsidRDefault="007C4F6D" w:rsidP="007C4F6D">
            <w:pPr>
              <w:tabs>
                <w:tab w:val="left" w:pos="6120"/>
              </w:tabs>
              <w:spacing w:before="40" w:after="40"/>
              <w:rPr>
                <w:rFonts w:ascii="Arial Narrow" w:hAnsi="Arial Narrow" w:cs="Arial"/>
                <w:b/>
              </w:rPr>
            </w:pPr>
            <w:r w:rsidRPr="00767103">
              <w:rPr>
                <w:rFonts w:ascii="Arial Narrow" w:hAnsi="Arial Narrow" w:cs="Arial"/>
                <w:b/>
                <w:sz w:val="21"/>
                <w:szCs w:val="21"/>
              </w:rPr>
              <w:t>Primary Project Objectives</w:t>
            </w:r>
          </w:p>
        </w:tc>
      </w:tr>
      <w:tr w:rsidR="007C4F6D" w:rsidRPr="0060520C" w14:paraId="7E5316B8" w14:textId="77777777" w:rsidTr="007C4F6D">
        <w:trPr>
          <w:trHeight w:val="1619"/>
          <w:tblCellSpacing w:w="20" w:type="dxa"/>
        </w:trPr>
        <w:tc>
          <w:tcPr>
            <w:tcW w:w="9287" w:type="dxa"/>
            <w:shd w:val="clear" w:color="auto" w:fill="auto"/>
            <w:tcMar>
              <w:top w:w="43" w:type="dxa"/>
              <w:left w:w="115" w:type="dxa"/>
              <w:bottom w:w="43" w:type="dxa"/>
              <w:right w:w="115" w:type="dxa"/>
            </w:tcMar>
          </w:tcPr>
          <w:p w14:paraId="7CB03E8E" w14:textId="77777777" w:rsidR="007C4F6D" w:rsidRDefault="007C4F6D" w:rsidP="007C4F6D">
            <w:pPr>
              <w:pStyle w:val="TableText"/>
              <w:widowControl w:val="0"/>
              <w:spacing w:before="20" w:after="60"/>
              <w:rPr>
                <w:rFonts w:ascii="Calibri" w:hAnsi="Calibri"/>
                <w:color w:val="000000"/>
                <w:sz w:val="23"/>
                <w:szCs w:val="23"/>
                <w:shd w:val="clear" w:color="auto" w:fill="FFFFFF"/>
              </w:rPr>
            </w:pPr>
            <w:r>
              <w:rPr>
                <w:rFonts w:ascii="Calibri" w:hAnsi="Calibri"/>
                <w:color w:val="000000"/>
                <w:sz w:val="23"/>
                <w:szCs w:val="23"/>
                <w:shd w:val="clear" w:color="auto" w:fill="FFFFFF"/>
              </w:rPr>
              <w:t>The primary project objective is to perform a GPR survey of the land that the Jordan Historical Museum currently occupies in order to determine the boundaries of its pre-existing cemetery.</w:t>
            </w:r>
          </w:p>
          <w:p w14:paraId="105CD6EF" w14:textId="77777777" w:rsidR="007C4F6D" w:rsidRDefault="007C4F6D" w:rsidP="007C4F6D">
            <w:pPr>
              <w:pStyle w:val="TableText"/>
              <w:widowControl w:val="0"/>
              <w:numPr>
                <w:ilvl w:val="0"/>
                <w:numId w:val="24"/>
              </w:numPr>
              <w:spacing w:before="20" w:after="60"/>
              <w:rPr>
                <w:rFonts w:ascii="Calibri" w:hAnsi="Calibri"/>
                <w:color w:val="000000"/>
                <w:sz w:val="23"/>
                <w:szCs w:val="23"/>
                <w:shd w:val="clear" w:color="auto" w:fill="FFFFFF"/>
              </w:rPr>
            </w:pPr>
            <w:r w:rsidRPr="00CF3B4A">
              <w:rPr>
                <w:rFonts w:ascii="Calibri" w:hAnsi="Calibri"/>
                <w:color w:val="000000"/>
                <w:sz w:val="23"/>
                <w:szCs w:val="23"/>
                <w:shd w:val="clear" w:color="auto" w:fill="FFFFFF"/>
              </w:rPr>
              <w:t>Complete a Literature Review</w:t>
            </w:r>
            <w:r>
              <w:rPr>
                <w:rFonts w:ascii="Calibri" w:hAnsi="Calibri"/>
                <w:color w:val="000000"/>
                <w:sz w:val="23"/>
                <w:szCs w:val="23"/>
                <w:shd w:val="clear" w:color="auto" w:fill="FFFFFF"/>
              </w:rPr>
              <w:t xml:space="preserve"> on the site history , era appropriate to the plot of land which the Jordan Historical Museum occupies</w:t>
            </w:r>
          </w:p>
          <w:p w14:paraId="54AE405A" w14:textId="77777777" w:rsidR="007C4F6D" w:rsidRDefault="007C4F6D" w:rsidP="007C4F6D">
            <w:pPr>
              <w:pStyle w:val="TableText"/>
              <w:widowControl w:val="0"/>
              <w:numPr>
                <w:ilvl w:val="0"/>
                <w:numId w:val="24"/>
              </w:numPr>
              <w:spacing w:before="20" w:after="60"/>
              <w:rPr>
                <w:rFonts w:ascii="Calibri" w:hAnsi="Calibri"/>
                <w:color w:val="000000"/>
                <w:sz w:val="23"/>
                <w:szCs w:val="23"/>
                <w:shd w:val="clear" w:color="auto" w:fill="FFFFFF"/>
              </w:rPr>
            </w:pPr>
            <w:r>
              <w:rPr>
                <w:rFonts w:ascii="Calibri" w:hAnsi="Calibri"/>
                <w:color w:val="000000"/>
                <w:sz w:val="23"/>
                <w:szCs w:val="23"/>
                <w:shd w:val="clear" w:color="auto" w:fill="FFFFFF"/>
              </w:rPr>
              <w:t>Complete a Literature Review on the use of GPR technology in locating burial sites and human remains</w:t>
            </w:r>
          </w:p>
          <w:p w14:paraId="3BE79902" w14:textId="77777777" w:rsidR="007C4F6D" w:rsidRDefault="007C4F6D" w:rsidP="007C4F6D">
            <w:pPr>
              <w:pStyle w:val="TableText"/>
              <w:widowControl w:val="0"/>
              <w:numPr>
                <w:ilvl w:val="0"/>
                <w:numId w:val="24"/>
              </w:numPr>
              <w:spacing w:before="20" w:after="60"/>
              <w:rPr>
                <w:rFonts w:ascii="Calibri" w:hAnsi="Calibri"/>
                <w:color w:val="000000"/>
                <w:sz w:val="23"/>
                <w:szCs w:val="23"/>
                <w:shd w:val="clear" w:color="auto" w:fill="FFFFFF"/>
              </w:rPr>
            </w:pPr>
            <w:r>
              <w:rPr>
                <w:rFonts w:ascii="Calibri" w:hAnsi="Calibri"/>
                <w:color w:val="000000"/>
                <w:sz w:val="23"/>
                <w:szCs w:val="23"/>
                <w:shd w:val="clear" w:color="auto" w:fill="FFFFFF"/>
              </w:rPr>
              <w:t>Perform an on-site survey control, tied to UTM NAD 1983 – Zone 17 horizontal co-ordinates and local geodetic vertical control</w:t>
            </w:r>
          </w:p>
          <w:p w14:paraId="3EE5B32D" w14:textId="77777777" w:rsidR="007C4F6D" w:rsidRDefault="007C4F6D" w:rsidP="007C4F6D">
            <w:pPr>
              <w:pStyle w:val="TableText"/>
              <w:widowControl w:val="0"/>
              <w:numPr>
                <w:ilvl w:val="0"/>
                <w:numId w:val="24"/>
              </w:numPr>
              <w:spacing w:before="20" w:after="60"/>
              <w:rPr>
                <w:rFonts w:ascii="Calibri" w:hAnsi="Calibri"/>
                <w:color w:val="000000"/>
                <w:sz w:val="23"/>
                <w:szCs w:val="23"/>
                <w:shd w:val="clear" w:color="auto" w:fill="FFFFFF"/>
              </w:rPr>
            </w:pPr>
            <w:r>
              <w:rPr>
                <w:rFonts w:ascii="Calibri" w:hAnsi="Calibri"/>
                <w:color w:val="000000"/>
                <w:sz w:val="23"/>
                <w:szCs w:val="23"/>
                <w:shd w:val="clear" w:color="auto" w:fill="FFFFFF"/>
              </w:rPr>
              <w:t>Perform a GPR survey of the lands of the Jordan Historical Museum, tied to UTM grid and local vertical control</w:t>
            </w:r>
          </w:p>
          <w:p w14:paraId="0D1789D6" w14:textId="77777777" w:rsidR="007C4F6D" w:rsidRDefault="007C4F6D" w:rsidP="007C4F6D">
            <w:pPr>
              <w:pStyle w:val="TableText"/>
              <w:widowControl w:val="0"/>
              <w:numPr>
                <w:ilvl w:val="0"/>
                <w:numId w:val="24"/>
              </w:numPr>
              <w:spacing w:before="20" w:after="60"/>
              <w:rPr>
                <w:rFonts w:ascii="Calibri" w:hAnsi="Calibri"/>
                <w:color w:val="000000"/>
                <w:sz w:val="23"/>
                <w:szCs w:val="23"/>
                <w:shd w:val="clear" w:color="auto" w:fill="FFFFFF"/>
              </w:rPr>
            </w:pPr>
            <w:r>
              <w:rPr>
                <w:rFonts w:ascii="Calibri" w:hAnsi="Calibri"/>
                <w:color w:val="000000"/>
                <w:sz w:val="23"/>
                <w:szCs w:val="23"/>
                <w:shd w:val="clear" w:color="auto" w:fill="FFFFFF"/>
              </w:rPr>
              <w:t>Map the findings in a detailed manner using various GIS software</w:t>
            </w:r>
          </w:p>
          <w:p w14:paraId="5B0F8AF7" w14:textId="77777777" w:rsidR="007C4F6D" w:rsidRPr="00CF3B4A" w:rsidRDefault="007C4F6D" w:rsidP="007C4F6D">
            <w:pPr>
              <w:pStyle w:val="TableText"/>
              <w:widowControl w:val="0"/>
              <w:numPr>
                <w:ilvl w:val="0"/>
                <w:numId w:val="24"/>
              </w:numPr>
              <w:spacing w:before="20" w:after="60"/>
              <w:rPr>
                <w:rFonts w:ascii="Calibri" w:hAnsi="Calibri"/>
                <w:color w:val="000000"/>
                <w:sz w:val="23"/>
                <w:szCs w:val="23"/>
                <w:shd w:val="clear" w:color="auto" w:fill="FFFFFF"/>
              </w:rPr>
            </w:pPr>
            <w:r>
              <w:rPr>
                <w:rFonts w:ascii="Calibri" w:hAnsi="Calibri"/>
                <w:color w:val="000000"/>
                <w:sz w:val="23"/>
                <w:szCs w:val="23"/>
                <w:shd w:val="clear" w:color="auto" w:fill="FFFFFF"/>
              </w:rPr>
              <w:t>Report on the locations of possible burials on the property</w:t>
            </w:r>
          </w:p>
        </w:tc>
      </w:tr>
    </w:tbl>
    <w:p w14:paraId="549B8DC0" w14:textId="77777777" w:rsidR="007C4F6D" w:rsidRDefault="007C4F6D" w:rsidP="007C4F6D">
      <w:pPr>
        <w:pStyle w:val="BodyText"/>
        <w:spacing w:before="240"/>
        <w:ind w:left="0"/>
        <w:rPr>
          <w:rFonts w:cs="Arial"/>
          <w:b/>
        </w:rPr>
      </w:pPr>
      <w:r>
        <w:rPr>
          <w:rFonts w:cs="Arial"/>
          <w:b/>
        </w:rPr>
        <w:t>Project Benefits</w:t>
      </w:r>
    </w:p>
    <w:tbl>
      <w:tblPr>
        <w:tblW w:w="9367" w:type="dxa"/>
        <w:tblCellSpacing w:w="20" w:type="dxa"/>
        <w:tblInd w:w="16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1E0" w:firstRow="1" w:lastRow="1" w:firstColumn="1" w:lastColumn="1" w:noHBand="0" w:noVBand="0"/>
      </w:tblPr>
      <w:tblGrid>
        <w:gridCol w:w="9367"/>
      </w:tblGrid>
      <w:tr w:rsidR="007C4F6D" w:rsidRPr="00AA203F" w14:paraId="1DEBF7FB"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6E99D0CB" w14:textId="77777777" w:rsidR="007C4F6D" w:rsidRPr="00AA203F" w:rsidRDefault="007C4F6D" w:rsidP="007C4F6D">
            <w:pPr>
              <w:tabs>
                <w:tab w:val="left" w:pos="6120"/>
              </w:tabs>
              <w:spacing w:before="40" w:after="40"/>
              <w:rPr>
                <w:rFonts w:ascii="Arial Narrow" w:hAnsi="Arial Narrow" w:cs="Arial"/>
                <w:b/>
              </w:rPr>
            </w:pPr>
            <w:r w:rsidRPr="00767103">
              <w:rPr>
                <w:rFonts w:ascii="Arial Narrow" w:hAnsi="Arial Narrow" w:cs="Arial"/>
                <w:b/>
                <w:sz w:val="21"/>
                <w:szCs w:val="21"/>
              </w:rPr>
              <w:t>Project Benefits</w:t>
            </w:r>
          </w:p>
        </w:tc>
      </w:tr>
      <w:tr w:rsidR="007C4F6D" w:rsidRPr="0060520C" w14:paraId="03A83863" w14:textId="77777777" w:rsidTr="007C4F6D">
        <w:trPr>
          <w:trHeight w:val="57"/>
          <w:tblCellSpacing w:w="20" w:type="dxa"/>
        </w:trPr>
        <w:tc>
          <w:tcPr>
            <w:tcW w:w="9287" w:type="dxa"/>
            <w:shd w:val="clear" w:color="auto" w:fill="auto"/>
            <w:tcMar>
              <w:top w:w="43" w:type="dxa"/>
              <w:left w:w="115" w:type="dxa"/>
              <w:bottom w:w="43" w:type="dxa"/>
              <w:right w:w="115" w:type="dxa"/>
            </w:tcMar>
          </w:tcPr>
          <w:p w14:paraId="009511F5" w14:textId="77777777" w:rsidR="007C4F6D" w:rsidRPr="006B5CE3" w:rsidRDefault="007C4F6D" w:rsidP="007C4F6D">
            <w:pPr>
              <w:pStyle w:val="TableText"/>
              <w:widowControl w:val="0"/>
              <w:numPr>
                <w:ilvl w:val="0"/>
                <w:numId w:val="25"/>
              </w:numPr>
              <w:spacing w:before="20" w:after="60"/>
              <w:ind w:left="737" w:hanging="630"/>
              <w:rPr>
                <w:rFonts w:ascii="Calibri" w:hAnsi="Calibri"/>
                <w:color w:val="000000"/>
                <w:sz w:val="23"/>
                <w:szCs w:val="23"/>
                <w:shd w:val="clear" w:color="auto" w:fill="FFFFFF"/>
              </w:rPr>
            </w:pPr>
            <w:bookmarkStart w:id="184" w:name="Text6"/>
            <w:r w:rsidRPr="006B5CE3">
              <w:rPr>
                <w:rFonts w:ascii="Calibri" w:hAnsi="Calibri"/>
                <w:color w:val="000000"/>
                <w:sz w:val="23"/>
                <w:szCs w:val="23"/>
                <w:shd w:val="clear" w:color="auto" w:fill="FFFFFF"/>
              </w:rPr>
              <w:t xml:space="preserve">Benefit 1: </w:t>
            </w:r>
            <w:r>
              <w:rPr>
                <w:rFonts w:ascii="Calibri" w:hAnsi="Calibri"/>
                <w:color w:val="000000"/>
                <w:sz w:val="23"/>
                <w:szCs w:val="23"/>
                <w:shd w:val="clear" w:color="auto" w:fill="FFFFFF"/>
              </w:rPr>
              <w:t xml:space="preserve">             </w:t>
            </w:r>
            <w:r w:rsidRPr="006B5CE3">
              <w:rPr>
                <w:rFonts w:ascii="Calibri" w:hAnsi="Calibri"/>
                <w:color w:val="000000"/>
                <w:sz w:val="23"/>
                <w:szCs w:val="23"/>
                <w:shd w:val="clear" w:color="auto" w:fill="FFFFFF"/>
              </w:rPr>
              <w:t>Finding unmarked graves</w:t>
            </w:r>
          </w:p>
          <w:p w14:paraId="71DE9933" w14:textId="77777777" w:rsidR="007C4F6D" w:rsidRPr="00CF3B4A" w:rsidRDefault="007C4F6D" w:rsidP="007C4F6D">
            <w:pPr>
              <w:pStyle w:val="TableText"/>
              <w:widowControl w:val="0"/>
              <w:numPr>
                <w:ilvl w:val="0"/>
                <w:numId w:val="25"/>
              </w:numPr>
              <w:spacing w:before="20" w:after="60"/>
              <w:ind w:hanging="627"/>
              <w:rPr>
                <w:rFonts w:asciiTheme="minorHAnsi" w:hAnsiTheme="minorHAnsi" w:cs="Arial"/>
                <w:spacing w:val="0"/>
                <w:sz w:val="20"/>
                <w:szCs w:val="22"/>
              </w:rPr>
            </w:pPr>
            <w:r w:rsidRPr="006B5CE3">
              <w:rPr>
                <w:rFonts w:ascii="Calibri" w:hAnsi="Calibri"/>
                <w:color w:val="000000"/>
                <w:sz w:val="23"/>
                <w:szCs w:val="23"/>
                <w:shd w:val="clear" w:color="auto" w:fill="FFFFFF"/>
              </w:rPr>
              <w:t>Benefit 2:</w:t>
            </w:r>
            <w:r>
              <w:rPr>
                <w:rFonts w:ascii="Calibri" w:hAnsi="Calibri"/>
                <w:color w:val="000000"/>
                <w:sz w:val="23"/>
                <w:szCs w:val="23"/>
                <w:shd w:val="clear" w:color="auto" w:fill="FFFFFF"/>
              </w:rPr>
              <w:t xml:space="preserve">             </w:t>
            </w:r>
            <w:r w:rsidRPr="006B5CE3">
              <w:rPr>
                <w:rFonts w:ascii="Calibri" w:hAnsi="Calibri"/>
                <w:color w:val="000000"/>
                <w:sz w:val="23"/>
                <w:szCs w:val="23"/>
                <w:shd w:val="clear" w:color="auto" w:fill="FFFFFF"/>
              </w:rPr>
              <w:t xml:space="preserve"> Marking the boundaries of the cemetery.</w:t>
            </w:r>
            <w:r>
              <w:rPr>
                <w:rFonts w:asciiTheme="minorHAnsi" w:hAnsiTheme="minorHAnsi" w:cs="Arial"/>
                <w:spacing w:val="0"/>
                <w:sz w:val="20"/>
                <w:szCs w:val="22"/>
              </w:rPr>
              <w:t xml:space="preserve"> </w:t>
            </w:r>
            <w:bookmarkEnd w:id="184"/>
          </w:p>
        </w:tc>
      </w:tr>
    </w:tbl>
    <w:p w14:paraId="6787DA8C" w14:textId="77777777" w:rsidR="007C4F6D" w:rsidRPr="00853DEC" w:rsidRDefault="007C4F6D" w:rsidP="007C4F6D">
      <w:pPr>
        <w:pStyle w:val="BodyText"/>
        <w:spacing w:before="240"/>
        <w:ind w:left="0"/>
        <w:rPr>
          <w:rFonts w:cs="Arial"/>
          <w:b/>
        </w:rPr>
      </w:pPr>
      <w:r w:rsidRPr="00853DEC">
        <w:rPr>
          <w:rFonts w:cs="Arial"/>
          <w:b/>
        </w:rPr>
        <w:t>Primary Project Deliverables</w:t>
      </w:r>
      <w:r w:rsidRPr="00577794">
        <w:rPr>
          <w:rFonts w:cs="Arial"/>
        </w:rPr>
        <w:t xml:space="preserve"> </w:t>
      </w:r>
    </w:p>
    <w:tbl>
      <w:tblPr>
        <w:tblW w:w="9367" w:type="dxa"/>
        <w:tblCellSpacing w:w="20" w:type="dxa"/>
        <w:tblInd w:w="16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1E0" w:firstRow="1" w:lastRow="1" w:firstColumn="1" w:lastColumn="1" w:noHBand="0" w:noVBand="0"/>
      </w:tblPr>
      <w:tblGrid>
        <w:gridCol w:w="9367"/>
      </w:tblGrid>
      <w:tr w:rsidR="007C4F6D" w:rsidRPr="0060520C" w14:paraId="37F5EDA8"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61D8099E" w14:textId="77777777" w:rsidR="007C4F6D" w:rsidRPr="0060520C" w:rsidRDefault="007C4F6D" w:rsidP="007C4F6D">
            <w:pPr>
              <w:tabs>
                <w:tab w:val="left" w:pos="6120"/>
              </w:tabs>
              <w:spacing w:before="40" w:after="40"/>
              <w:rPr>
                <w:rFonts w:ascii="Arial" w:hAnsi="Arial" w:cs="Arial"/>
                <w:b/>
              </w:rPr>
            </w:pPr>
            <w:r w:rsidRPr="00767103">
              <w:rPr>
                <w:rFonts w:ascii="Arial Narrow" w:hAnsi="Arial Narrow" w:cs="Arial"/>
                <w:b/>
                <w:sz w:val="21"/>
                <w:szCs w:val="21"/>
              </w:rPr>
              <w:t>Milestone 1: Project Proposal and Presentation</w:t>
            </w:r>
          </w:p>
        </w:tc>
      </w:tr>
      <w:tr w:rsidR="007C4F6D" w:rsidRPr="0060520C" w14:paraId="1F86AE05" w14:textId="77777777" w:rsidTr="007C4F6D">
        <w:trPr>
          <w:trHeight w:val="57"/>
          <w:tblCellSpacing w:w="20" w:type="dxa"/>
        </w:trPr>
        <w:tc>
          <w:tcPr>
            <w:tcW w:w="9287" w:type="dxa"/>
            <w:shd w:val="clear" w:color="auto" w:fill="auto"/>
            <w:tcMar>
              <w:top w:w="43" w:type="dxa"/>
              <w:left w:w="115" w:type="dxa"/>
              <w:bottom w:w="43" w:type="dxa"/>
              <w:right w:w="115" w:type="dxa"/>
            </w:tcMar>
          </w:tcPr>
          <w:p w14:paraId="70AB1826" w14:textId="77777777" w:rsidR="007C4F6D" w:rsidRPr="006B5CE3" w:rsidRDefault="007C4F6D" w:rsidP="007C4F6D">
            <w:pPr>
              <w:pStyle w:val="TableText"/>
              <w:widowControl w:val="0"/>
              <w:numPr>
                <w:ilvl w:val="0"/>
                <w:numId w:val="15"/>
              </w:numPr>
              <w:tabs>
                <w:tab w:val="clear" w:pos="374"/>
                <w:tab w:val="num" w:pos="287"/>
              </w:tabs>
              <w:spacing w:before="40" w:after="40"/>
              <w:ind w:left="1637" w:hanging="1623"/>
              <w:rPr>
                <w:rFonts w:ascii="Calibri" w:hAnsi="Calibri"/>
                <w:color w:val="000000"/>
                <w:sz w:val="23"/>
                <w:szCs w:val="23"/>
                <w:shd w:val="clear" w:color="auto" w:fill="FFFFFF"/>
              </w:rPr>
            </w:pPr>
            <w:bookmarkStart w:id="185" w:name="Text2"/>
            <w:r w:rsidRPr="006B5CE3">
              <w:rPr>
                <w:rFonts w:ascii="Calibri" w:hAnsi="Calibri"/>
                <w:color w:val="000000"/>
                <w:sz w:val="23"/>
                <w:szCs w:val="23"/>
                <w:shd w:val="clear" w:color="auto" w:fill="FFFFFF"/>
              </w:rPr>
              <w:t>Deliverable 1.1:</w:t>
            </w:r>
            <w:r w:rsidRPr="006B5CE3">
              <w:rPr>
                <w:rFonts w:ascii="Calibri" w:hAnsi="Calibri"/>
                <w:color w:val="000000"/>
                <w:sz w:val="23"/>
                <w:szCs w:val="23"/>
                <w:shd w:val="clear" w:color="auto" w:fill="FFFFFF"/>
              </w:rPr>
              <w:tab/>
            </w:r>
            <w:bookmarkEnd w:id="185"/>
            <w:r w:rsidRPr="006B5CE3">
              <w:rPr>
                <w:rFonts w:ascii="Calibri" w:hAnsi="Calibri"/>
                <w:color w:val="000000"/>
                <w:sz w:val="23"/>
                <w:szCs w:val="23"/>
                <w:shd w:val="clear" w:color="auto" w:fill="FFFFFF"/>
              </w:rPr>
              <w:t xml:space="preserve">Create and submit a Project Proposal </w:t>
            </w:r>
          </w:p>
          <w:p w14:paraId="6ECA6D00" w14:textId="77777777" w:rsidR="007C4F6D" w:rsidRPr="006B5CE3" w:rsidRDefault="007C4F6D" w:rsidP="007C4F6D">
            <w:pPr>
              <w:pStyle w:val="TableText"/>
              <w:widowControl w:val="0"/>
              <w:numPr>
                <w:ilvl w:val="0"/>
                <w:numId w:val="15"/>
              </w:numPr>
              <w:tabs>
                <w:tab w:val="clear" w:pos="374"/>
                <w:tab w:val="num" w:pos="287"/>
              </w:tabs>
              <w:spacing w:before="40" w:after="40"/>
              <w:ind w:left="2177" w:hanging="2160"/>
              <w:rPr>
                <w:rFonts w:ascii="Calibri" w:hAnsi="Calibri"/>
                <w:color w:val="000000"/>
                <w:sz w:val="23"/>
                <w:szCs w:val="23"/>
                <w:shd w:val="clear" w:color="auto" w:fill="FFFFFF"/>
              </w:rPr>
            </w:pPr>
            <w:bookmarkStart w:id="186" w:name="Text3"/>
            <w:r w:rsidRPr="006B5CE3">
              <w:rPr>
                <w:rFonts w:ascii="Calibri" w:hAnsi="Calibri"/>
                <w:color w:val="000000"/>
                <w:sz w:val="23"/>
                <w:szCs w:val="23"/>
                <w:shd w:val="clear" w:color="auto" w:fill="FFFFFF"/>
              </w:rPr>
              <w:t>Deliverable 1.2:</w:t>
            </w:r>
            <w:r w:rsidRPr="006B5CE3">
              <w:rPr>
                <w:rFonts w:ascii="Calibri" w:hAnsi="Calibri"/>
                <w:color w:val="000000"/>
                <w:sz w:val="23"/>
                <w:szCs w:val="23"/>
                <w:shd w:val="clear" w:color="auto" w:fill="FFFFFF"/>
              </w:rPr>
              <w:tab/>
            </w:r>
            <w:bookmarkEnd w:id="186"/>
            <w:r w:rsidRPr="006B5CE3">
              <w:rPr>
                <w:rFonts w:ascii="Calibri" w:hAnsi="Calibri"/>
                <w:color w:val="000000"/>
                <w:sz w:val="23"/>
                <w:szCs w:val="23"/>
                <w:shd w:val="clear" w:color="auto" w:fill="FFFFFF"/>
              </w:rPr>
              <w:t xml:space="preserve">Present Literature Review of the history of the land, as well as the Literature </w:t>
            </w:r>
            <w:r>
              <w:rPr>
                <w:rFonts w:ascii="Calibri" w:hAnsi="Calibri"/>
                <w:color w:val="000000"/>
                <w:sz w:val="23"/>
                <w:szCs w:val="23"/>
                <w:shd w:val="clear" w:color="auto" w:fill="FFFFFF"/>
              </w:rPr>
              <w:t xml:space="preserve">    </w:t>
            </w:r>
            <w:r w:rsidRPr="006B5CE3">
              <w:rPr>
                <w:rFonts w:ascii="Calibri" w:hAnsi="Calibri"/>
                <w:color w:val="000000"/>
                <w:sz w:val="23"/>
                <w:szCs w:val="23"/>
                <w:shd w:val="clear" w:color="auto" w:fill="FFFFFF"/>
              </w:rPr>
              <w:t>Review for GPR technology used in locating burial sites</w:t>
            </w:r>
          </w:p>
          <w:p w14:paraId="66C49B4C" w14:textId="77777777" w:rsidR="007C4F6D" w:rsidRPr="006B5CE3" w:rsidRDefault="007C4F6D" w:rsidP="007C4F6D">
            <w:pPr>
              <w:pStyle w:val="TableText"/>
              <w:widowControl w:val="0"/>
              <w:numPr>
                <w:ilvl w:val="0"/>
                <w:numId w:val="15"/>
              </w:numPr>
              <w:tabs>
                <w:tab w:val="clear" w:pos="374"/>
                <w:tab w:val="num" w:pos="287"/>
              </w:tabs>
              <w:spacing w:before="40" w:after="40"/>
              <w:ind w:left="2177" w:hanging="2163"/>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 xml:space="preserve">Deliverable 1.3: </w:t>
            </w:r>
            <w:r>
              <w:rPr>
                <w:rFonts w:ascii="Calibri" w:hAnsi="Calibri"/>
                <w:color w:val="000000"/>
                <w:sz w:val="23"/>
                <w:szCs w:val="23"/>
                <w:shd w:val="clear" w:color="auto" w:fill="FFFFFF"/>
              </w:rPr>
              <w:t xml:space="preserve">          </w:t>
            </w:r>
            <w:r w:rsidRPr="006B5CE3">
              <w:rPr>
                <w:rFonts w:ascii="Calibri" w:hAnsi="Calibri"/>
                <w:color w:val="000000"/>
                <w:sz w:val="23"/>
                <w:szCs w:val="23"/>
                <w:shd w:val="clear" w:color="auto" w:fill="FFFFFF"/>
              </w:rPr>
              <w:t>Create and present Project Proposal Presentation</w:t>
            </w:r>
          </w:p>
        </w:tc>
      </w:tr>
      <w:tr w:rsidR="007C4F6D" w:rsidRPr="0060520C" w14:paraId="7030092E"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0CCEAF84" w14:textId="77777777" w:rsidR="007C4F6D" w:rsidRPr="0060520C" w:rsidRDefault="007C4F6D" w:rsidP="007C4F6D">
            <w:pPr>
              <w:tabs>
                <w:tab w:val="left" w:pos="6120"/>
              </w:tabs>
              <w:spacing w:before="40" w:after="40"/>
              <w:rPr>
                <w:rFonts w:ascii="Arial" w:hAnsi="Arial" w:cs="Arial"/>
                <w:b/>
              </w:rPr>
            </w:pPr>
            <w:r w:rsidRPr="00767103">
              <w:rPr>
                <w:rFonts w:ascii="Arial Narrow" w:hAnsi="Arial Narrow" w:cs="Arial"/>
                <w:b/>
                <w:sz w:val="21"/>
                <w:szCs w:val="21"/>
              </w:rPr>
              <w:t>Milestone 2: Progress Report and Presentation</w:t>
            </w:r>
            <w:r>
              <w:rPr>
                <w:rFonts w:ascii="Arial Narrow" w:hAnsi="Arial Narrow" w:cs="Arial"/>
                <w:b/>
              </w:rPr>
              <w:t xml:space="preserve"> </w:t>
            </w:r>
          </w:p>
        </w:tc>
      </w:tr>
      <w:tr w:rsidR="007C4F6D" w:rsidRPr="0060520C" w14:paraId="1226548C" w14:textId="77777777" w:rsidTr="007C4F6D">
        <w:trPr>
          <w:trHeight w:val="57"/>
          <w:tblCellSpacing w:w="20" w:type="dxa"/>
        </w:trPr>
        <w:tc>
          <w:tcPr>
            <w:tcW w:w="9287" w:type="dxa"/>
            <w:shd w:val="clear" w:color="auto" w:fill="auto"/>
            <w:tcMar>
              <w:top w:w="43" w:type="dxa"/>
              <w:left w:w="115" w:type="dxa"/>
              <w:bottom w:w="43" w:type="dxa"/>
              <w:right w:w="115" w:type="dxa"/>
            </w:tcMar>
          </w:tcPr>
          <w:p w14:paraId="7DDD2CAF" w14:textId="77777777" w:rsidR="007C4F6D" w:rsidRPr="006B5CE3" w:rsidRDefault="007C4F6D" w:rsidP="007C4F6D">
            <w:pPr>
              <w:pStyle w:val="TableText"/>
              <w:widowControl w:val="0"/>
              <w:numPr>
                <w:ilvl w:val="0"/>
                <w:numId w:val="15"/>
              </w:numPr>
              <w:tabs>
                <w:tab w:val="clear" w:pos="374"/>
                <w:tab w:val="num" w:pos="287"/>
              </w:tabs>
              <w:spacing w:before="40" w:after="40"/>
              <w:ind w:left="1637" w:hanging="1623"/>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Deliverable 2.1:</w:t>
            </w:r>
            <w:r w:rsidRPr="006B5CE3">
              <w:rPr>
                <w:rFonts w:ascii="Calibri" w:hAnsi="Calibri"/>
                <w:color w:val="000000"/>
                <w:sz w:val="23"/>
                <w:szCs w:val="23"/>
                <w:shd w:val="clear" w:color="auto" w:fill="FFFFFF"/>
              </w:rPr>
              <w:tab/>
              <w:t xml:space="preserve">Create and submit a Progress Report </w:t>
            </w:r>
          </w:p>
          <w:p w14:paraId="290822E5" w14:textId="77777777" w:rsidR="007C4F6D" w:rsidRPr="006B5CE3" w:rsidRDefault="007C4F6D" w:rsidP="007C4F6D">
            <w:pPr>
              <w:pStyle w:val="TableText"/>
              <w:widowControl w:val="0"/>
              <w:numPr>
                <w:ilvl w:val="0"/>
                <w:numId w:val="15"/>
              </w:numPr>
              <w:tabs>
                <w:tab w:val="clear" w:pos="374"/>
                <w:tab w:val="num" w:pos="287"/>
              </w:tabs>
              <w:spacing w:before="40" w:after="40"/>
              <w:ind w:left="1637" w:hanging="1623"/>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Deliverable 2.2:</w:t>
            </w:r>
            <w:r w:rsidRPr="006B5CE3">
              <w:rPr>
                <w:rFonts w:ascii="Calibri" w:hAnsi="Calibri"/>
                <w:color w:val="000000"/>
                <w:sz w:val="23"/>
                <w:szCs w:val="23"/>
                <w:shd w:val="clear" w:color="auto" w:fill="FFFFFF"/>
              </w:rPr>
              <w:tab/>
              <w:t>Present collected data</w:t>
            </w:r>
          </w:p>
          <w:p w14:paraId="382F85A1" w14:textId="77777777" w:rsidR="007C4F6D" w:rsidRPr="00FB476E" w:rsidRDefault="007C4F6D" w:rsidP="007C4F6D">
            <w:pPr>
              <w:pStyle w:val="TableText"/>
              <w:widowControl w:val="0"/>
              <w:numPr>
                <w:ilvl w:val="0"/>
                <w:numId w:val="15"/>
              </w:numPr>
              <w:tabs>
                <w:tab w:val="clear" w:pos="374"/>
                <w:tab w:val="num" w:pos="287"/>
              </w:tabs>
              <w:spacing w:before="40" w:after="40"/>
              <w:ind w:left="1547" w:hanging="1533"/>
              <w:rPr>
                <w:rFonts w:asciiTheme="minorHAnsi" w:hAnsiTheme="minorHAnsi" w:cs="Arial"/>
                <w:spacing w:val="0"/>
                <w:sz w:val="20"/>
                <w:szCs w:val="22"/>
              </w:rPr>
            </w:pPr>
            <w:r w:rsidRPr="006B5CE3">
              <w:rPr>
                <w:rFonts w:ascii="Calibri" w:hAnsi="Calibri"/>
                <w:color w:val="000000"/>
                <w:sz w:val="23"/>
                <w:szCs w:val="23"/>
                <w:shd w:val="clear" w:color="auto" w:fill="FFFFFF"/>
              </w:rPr>
              <w:t xml:space="preserve">Deliverable 2.3:   </w:t>
            </w:r>
            <w:r>
              <w:rPr>
                <w:rFonts w:ascii="Calibri" w:hAnsi="Calibri"/>
                <w:color w:val="000000"/>
                <w:sz w:val="23"/>
                <w:szCs w:val="23"/>
                <w:shd w:val="clear" w:color="auto" w:fill="FFFFFF"/>
              </w:rPr>
              <w:t xml:space="preserve">       </w:t>
            </w:r>
            <w:r w:rsidRPr="006B5CE3">
              <w:rPr>
                <w:rFonts w:ascii="Calibri" w:hAnsi="Calibri"/>
                <w:color w:val="000000"/>
                <w:sz w:val="23"/>
                <w:szCs w:val="23"/>
                <w:shd w:val="clear" w:color="auto" w:fill="FFFFFF"/>
              </w:rPr>
              <w:t>Create and present Project Proposal Presentation</w:t>
            </w:r>
          </w:p>
        </w:tc>
      </w:tr>
      <w:tr w:rsidR="007C4F6D" w:rsidRPr="0060520C" w14:paraId="2F039661"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63863747" w14:textId="77777777" w:rsidR="007C4F6D" w:rsidRPr="0060520C" w:rsidRDefault="007C4F6D" w:rsidP="007C4F6D">
            <w:pPr>
              <w:tabs>
                <w:tab w:val="left" w:pos="6120"/>
              </w:tabs>
              <w:spacing w:before="40" w:after="40"/>
              <w:rPr>
                <w:rFonts w:ascii="Arial" w:hAnsi="Arial" w:cs="Arial"/>
                <w:b/>
              </w:rPr>
            </w:pPr>
            <w:r w:rsidRPr="00767103">
              <w:rPr>
                <w:rFonts w:ascii="Arial Narrow" w:hAnsi="Arial Narrow" w:cs="Arial"/>
                <w:b/>
                <w:sz w:val="21"/>
                <w:szCs w:val="21"/>
              </w:rPr>
              <w:t>Milestone 3: Final Report and Presentation</w:t>
            </w:r>
            <w:r>
              <w:rPr>
                <w:rFonts w:ascii="Arial Narrow" w:hAnsi="Arial Narrow" w:cs="Arial"/>
                <w:b/>
              </w:rPr>
              <w:t xml:space="preserve"> </w:t>
            </w:r>
          </w:p>
        </w:tc>
      </w:tr>
      <w:tr w:rsidR="007C4F6D" w:rsidRPr="0060520C" w14:paraId="56DE3CB5" w14:textId="77777777" w:rsidTr="007C4F6D">
        <w:trPr>
          <w:trHeight w:val="57"/>
          <w:tblCellSpacing w:w="20" w:type="dxa"/>
        </w:trPr>
        <w:tc>
          <w:tcPr>
            <w:tcW w:w="9287" w:type="dxa"/>
            <w:shd w:val="clear" w:color="auto" w:fill="auto"/>
            <w:tcMar>
              <w:top w:w="43" w:type="dxa"/>
              <w:left w:w="115" w:type="dxa"/>
              <w:bottom w:w="43" w:type="dxa"/>
              <w:right w:w="115" w:type="dxa"/>
            </w:tcMar>
          </w:tcPr>
          <w:p w14:paraId="37ACDD2F" w14:textId="77777777" w:rsidR="007C4F6D" w:rsidRPr="006B5CE3" w:rsidRDefault="007C4F6D" w:rsidP="007C4F6D">
            <w:pPr>
              <w:pStyle w:val="TableText"/>
              <w:widowControl w:val="0"/>
              <w:numPr>
                <w:ilvl w:val="0"/>
                <w:numId w:val="15"/>
              </w:numPr>
              <w:tabs>
                <w:tab w:val="clear" w:pos="374"/>
                <w:tab w:val="num" w:pos="287"/>
              </w:tabs>
              <w:spacing w:before="40" w:after="40"/>
              <w:ind w:left="2177" w:hanging="2163"/>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Deliverable 3.1:</w:t>
            </w:r>
            <w:r w:rsidRPr="006B5CE3">
              <w:rPr>
                <w:rFonts w:ascii="Calibri" w:hAnsi="Calibri"/>
                <w:color w:val="000000"/>
                <w:sz w:val="23"/>
                <w:szCs w:val="23"/>
                <w:shd w:val="clear" w:color="auto" w:fill="FFFFFF"/>
              </w:rPr>
              <w:tab/>
              <w:t xml:space="preserve">Present Literature Review of the history of the land, as well as the Literature </w:t>
            </w:r>
            <w:r>
              <w:rPr>
                <w:rFonts w:ascii="Calibri" w:hAnsi="Calibri"/>
                <w:color w:val="000000"/>
                <w:sz w:val="23"/>
                <w:szCs w:val="23"/>
                <w:shd w:val="clear" w:color="auto" w:fill="FFFFFF"/>
              </w:rPr>
              <w:t xml:space="preserve">      </w:t>
            </w:r>
            <w:r w:rsidRPr="006B5CE3">
              <w:rPr>
                <w:rFonts w:ascii="Calibri" w:hAnsi="Calibri"/>
                <w:color w:val="000000"/>
                <w:sz w:val="23"/>
                <w:szCs w:val="23"/>
                <w:shd w:val="clear" w:color="auto" w:fill="FFFFFF"/>
              </w:rPr>
              <w:t>Review for GPR technology used in locating burial sites</w:t>
            </w:r>
          </w:p>
          <w:p w14:paraId="7DAE14A9" w14:textId="77777777" w:rsidR="007C4F6D" w:rsidRPr="006B5CE3" w:rsidRDefault="007C4F6D" w:rsidP="007C4F6D">
            <w:pPr>
              <w:pStyle w:val="TableText"/>
              <w:widowControl w:val="0"/>
              <w:numPr>
                <w:ilvl w:val="0"/>
                <w:numId w:val="15"/>
              </w:numPr>
              <w:tabs>
                <w:tab w:val="clear" w:pos="374"/>
                <w:tab w:val="num" w:pos="287"/>
              </w:tabs>
              <w:spacing w:before="40" w:after="40"/>
              <w:ind w:left="2177" w:hanging="2163"/>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Deliverable 3.2:</w:t>
            </w:r>
            <w:r w:rsidRPr="006B5CE3">
              <w:rPr>
                <w:rFonts w:ascii="Calibri" w:hAnsi="Calibri"/>
                <w:color w:val="000000"/>
                <w:sz w:val="23"/>
                <w:szCs w:val="23"/>
                <w:shd w:val="clear" w:color="auto" w:fill="FFFFFF"/>
              </w:rPr>
              <w:tab/>
              <w:t>Present collected data, findings, and recommendations to the Jordan Historical Museum</w:t>
            </w:r>
          </w:p>
          <w:p w14:paraId="1A5B8744" w14:textId="77777777" w:rsidR="007C4F6D" w:rsidRPr="006B5CE3" w:rsidRDefault="007C4F6D" w:rsidP="007C4F6D">
            <w:pPr>
              <w:pStyle w:val="TableText"/>
              <w:widowControl w:val="0"/>
              <w:numPr>
                <w:ilvl w:val="0"/>
                <w:numId w:val="15"/>
              </w:numPr>
              <w:tabs>
                <w:tab w:val="clear" w:pos="374"/>
                <w:tab w:val="num" w:pos="287"/>
              </w:tabs>
              <w:spacing w:before="40" w:after="40"/>
              <w:ind w:left="1637" w:hanging="1623"/>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Deliverable 3.3:</w:t>
            </w:r>
            <w:r w:rsidRPr="006B5CE3">
              <w:rPr>
                <w:rFonts w:ascii="Calibri" w:hAnsi="Calibri"/>
                <w:color w:val="000000"/>
                <w:sz w:val="23"/>
                <w:szCs w:val="23"/>
                <w:shd w:val="clear" w:color="auto" w:fill="FFFFFF"/>
              </w:rPr>
              <w:tab/>
              <w:t>Create and submit Final Report</w:t>
            </w:r>
          </w:p>
          <w:p w14:paraId="4460F686" w14:textId="77777777" w:rsidR="007C4F6D" w:rsidRPr="00AF787A" w:rsidRDefault="007C4F6D" w:rsidP="007C4F6D">
            <w:pPr>
              <w:pStyle w:val="TableText"/>
              <w:widowControl w:val="0"/>
              <w:numPr>
                <w:ilvl w:val="0"/>
                <w:numId w:val="15"/>
              </w:numPr>
              <w:tabs>
                <w:tab w:val="clear" w:pos="374"/>
                <w:tab w:val="num" w:pos="287"/>
              </w:tabs>
              <w:spacing w:before="40" w:after="40"/>
              <w:ind w:left="2267" w:hanging="2253"/>
              <w:rPr>
                <w:rFonts w:asciiTheme="minorHAnsi" w:hAnsiTheme="minorHAnsi" w:cs="Arial"/>
                <w:spacing w:val="0"/>
                <w:sz w:val="20"/>
                <w:szCs w:val="22"/>
              </w:rPr>
            </w:pPr>
            <w:r w:rsidRPr="006B5CE3">
              <w:rPr>
                <w:rFonts w:ascii="Calibri" w:hAnsi="Calibri"/>
                <w:color w:val="000000"/>
                <w:sz w:val="23"/>
                <w:szCs w:val="23"/>
                <w:shd w:val="clear" w:color="auto" w:fill="FFFFFF"/>
              </w:rPr>
              <w:t xml:space="preserve">Deliverable 3.4: </w:t>
            </w:r>
            <w:r>
              <w:rPr>
                <w:rFonts w:ascii="Calibri" w:hAnsi="Calibri"/>
                <w:color w:val="000000"/>
                <w:sz w:val="23"/>
                <w:szCs w:val="23"/>
                <w:shd w:val="clear" w:color="auto" w:fill="FFFFFF"/>
              </w:rPr>
              <w:t xml:space="preserve">         </w:t>
            </w:r>
            <w:r w:rsidRPr="006B5CE3">
              <w:rPr>
                <w:rFonts w:ascii="Calibri" w:hAnsi="Calibri"/>
                <w:color w:val="000000"/>
                <w:sz w:val="23"/>
                <w:szCs w:val="23"/>
                <w:shd w:val="clear" w:color="auto" w:fill="FFFFFF"/>
              </w:rPr>
              <w:t xml:space="preserve">Create and present Final Report Presentation </w:t>
            </w:r>
          </w:p>
        </w:tc>
      </w:tr>
    </w:tbl>
    <w:p w14:paraId="26CBD747" w14:textId="77777777" w:rsidR="007C4F6D" w:rsidRPr="00853DEC" w:rsidRDefault="007C4F6D" w:rsidP="007C4F6D">
      <w:pPr>
        <w:pStyle w:val="BodyText"/>
        <w:spacing w:before="240"/>
        <w:ind w:left="0"/>
        <w:rPr>
          <w:rFonts w:cs="Arial"/>
          <w:b/>
        </w:rPr>
      </w:pPr>
      <w:r>
        <w:rPr>
          <w:rFonts w:cs="Arial"/>
          <w:b/>
        </w:rPr>
        <w:t>Project Conditions</w:t>
      </w:r>
    </w:p>
    <w:tbl>
      <w:tblPr>
        <w:tblW w:w="9367" w:type="dxa"/>
        <w:tblCellSpacing w:w="20" w:type="dxa"/>
        <w:tblInd w:w="16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1E0" w:firstRow="1" w:lastRow="1" w:firstColumn="1" w:lastColumn="1" w:noHBand="0" w:noVBand="0"/>
      </w:tblPr>
      <w:tblGrid>
        <w:gridCol w:w="9367"/>
      </w:tblGrid>
      <w:tr w:rsidR="007C4F6D" w:rsidRPr="00AA203F" w14:paraId="4A05876A"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750E8B5E" w14:textId="77777777" w:rsidR="007C4F6D" w:rsidRPr="00AA203F" w:rsidRDefault="007C4F6D" w:rsidP="007C4F6D">
            <w:pPr>
              <w:tabs>
                <w:tab w:val="left" w:pos="6120"/>
              </w:tabs>
              <w:spacing w:before="40" w:after="40"/>
              <w:rPr>
                <w:rFonts w:ascii="Arial Narrow" w:hAnsi="Arial Narrow" w:cs="Arial"/>
                <w:b/>
              </w:rPr>
            </w:pPr>
            <w:r w:rsidRPr="00767103">
              <w:rPr>
                <w:rFonts w:ascii="Arial Narrow" w:hAnsi="Arial Narrow" w:cs="Arial"/>
                <w:b/>
                <w:sz w:val="21"/>
                <w:szCs w:val="21"/>
              </w:rPr>
              <w:t>Project Assumptions and Risks</w:t>
            </w:r>
          </w:p>
        </w:tc>
      </w:tr>
      <w:tr w:rsidR="007C4F6D" w:rsidRPr="0060520C" w14:paraId="16722AB3" w14:textId="77777777" w:rsidTr="007C4F6D">
        <w:trPr>
          <w:trHeight w:val="57"/>
          <w:tblCellSpacing w:w="20" w:type="dxa"/>
        </w:trPr>
        <w:tc>
          <w:tcPr>
            <w:tcW w:w="9287" w:type="dxa"/>
            <w:shd w:val="clear" w:color="auto" w:fill="auto"/>
            <w:tcMar>
              <w:top w:w="43" w:type="dxa"/>
              <w:left w:w="115" w:type="dxa"/>
              <w:bottom w:w="43" w:type="dxa"/>
              <w:right w:w="115" w:type="dxa"/>
            </w:tcMar>
          </w:tcPr>
          <w:p w14:paraId="5128C77F" w14:textId="77777777" w:rsidR="007C4F6D" w:rsidRPr="005F093E" w:rsidRDefault="007C4F6D" w:rsidP="007C4F6D">
            <w:pPr>
              <w:pStyle w:val="TableText"/>
              <w:widowControl w:val="0"/>
              <w:spacing w:before="40" w:after="40"/>
              <w:rPr>
                <w:rFonts w:ascii="Calibri" w:hAnsi="Calibri"/>
                <w:b/>
                <w:color w:val="000000"/>
                <w:sz w:val="23"/>
                <w:szCs w:val="23"/>
                <w:shd w:val="clear" w:color="auto" w:fill="FFFFFF"/>
              </w:rPr>
            </w:pPr>
            <w:r w:rsidRPr="005F093E">
              <w:rPr>
                <w:rFonts w:ascii="Calibri" w:hAnsi="Calibri"/>
                <w:b/>
                <w:color w:val="000000"/>
                <w:sz w:val="23"/>
                <w:szCs w:val="23"/>
                <w:shd w:val="clear" w:color="auto" w:fill="FFFFFF"/>
              </w:rPr>
              <w:t>Assumptions</w:t>
            </w:r>
            <w:r>
              <w:rPr>
                <w:rFonts w:ascii="Calibri" w:hAnsi="Calibri"/>
                <w:b/>
                <w:color w:val="000000"/>
                <w:sz w:val="23"/>
                <w:szCs w:val="23"/>
                <w:shd w:val="clear" w:color="auto" w:fill="FFFFFF"/>
              </w:rPr>
              <w:t xml:space="preserve"> (Accessibility to Resources)</w:t>
            </w:r>
          </w:p>
          <w:p w14:paraId="247A32BF" w14:textId="77777777" w:rsidR="007C4F6D"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Pr>
                <w:rFonts w:ascii="Calibri" w:hAnsi="Calibri"/>
                <w:color w:val="000000"/>
                <w:sz w:val="23"/>
                <w:szCs w:val="23"/>
                <w:shd w:val="clear" w:color="auto" w:fill="FFFFFF"/>
              </w:rPr>
              <w:t>Access to Ground Penetrating RADAR unit</w:t>
            </w:r>
          </w:p>
          <w:p w14:paraId="7EF99A88" w14:textId="77777777" w:rsidR="007C4F6D"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Pr>
                <w:rFonts w:ascii="Calibri" w:hAnsi="Calibri"/>
                <w:color w:val="000000"/>
                <w:sz w:val="23"/>
                <w:szCs w:val="23"/>
                <w:shd w:val="clear" w:color="auto" w:fill="FFFFFF"/>
              </w:rPr>
              <w:t>Access to Jordan Historical Museum grounds to perform survey</w:t>
            </w:r>
          </w:p>
          <w:p w14:paraId="48AA48BE" w14:textId="77777777" w:rsidR="007C4F6D"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Pr>
                <w:rFonts w:ascii="Calibri" w:hAnsi="Calibri"/>
                <w:color w:val="000000"/>
                <w:sz w:val="23"/>
                <w:szCs w:val="23"/>
                <w:shd w:val="clear" w:color="auto" w:fill="FFFFFF"/>
              </w:rPr>
              <w:t>Access to GIS Lab hardware and software at Niagara College</w:t>
            </w:r>
          </w:p>
          <w:p w14:paraId="47B58C3F" w14:textId="77777777" w:rsidR="007C4F6D"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Pr>
                <w:rFonts w:ascii="Calibri" w:hAnsi="Calibri"/>
                <w:color w:val="000000"/>
                <w:sz w:val="23"/>
                <w:szCs w:val="23"/>
                <w:shd w:val="clear" w:color="auto" w:fill="FFFFFF"/>
              </w:rPr>
              <w:t>Access to reliable Transportation to and from the Jordan Historical Museum and Niagara College</w:t>
            </w:r>
          </w:p>
          <w:p w14:paraId="1AD223F5" w14:textId="77777777" w:rsidR="007C4F6D" w:rsidRDefault="007C4F6D" w:rsidP="007C4F6D">
            <w:pPr>
              <w:pStyle w:val="TableText"/>
              <w:widowControl w:val="0"/>
              <w:spacing w:before="40" w:after="40"/>
              <w:rPr>
                <w:rFonts w:ascii="Calibri" w:hAnsi="Calibri"/>
                <w:b/>
                <w:color w:val="000000"/>
                <w:sz w:val="23"/>
                <w:szCs w:val="23"/>
                <w:shd w:val="clear" w:color="auto" w:fill="FFFFFF"/>
              </w:rPr>
            </w:pPr>
          </w:p>
          <w:p w14:paraId="0ABA2408" w14:textId="77777777" w:rsidR="007C4F6D" w:rsidRPr="005F093E" w:rsidRDefault="007C4F6D" w:rsidP="007C4F6D">
            <w:pPr>
              <w:pStyle w:val="TableText"/>
              <w:widowControl w:val="0"/>
              <w:spacing w:before="40" w:after="40"/>
              <w:rPr>
                <w:rFonts w:ascii="Calibri" w:hAnsi="Calibri"/>
                <w:b/>
                <w:color w:val="000000"/>
                <w:sz w:val="23"/>
                <w:szCs w:val="23"/>
                <w:shd w:val="clear" w:color="auto" w:fill="FFFFFF"/>
              </w:rPr>
            </w:pPr>
            <w:r w:rsidRPr="005F093E">
              <w:rPr>
                <w:rFonts w:ascii="Calibri" w:hAnsi="Calibri"/>
                <w:b/>
                <w:color w:val="000000"/>
                <w:sz w:val="23"/>
                <w:szCs w:val="23"/>
                <w:shd w:val="clear" w:color="auto" w:fill="FFFFFF"/>
              </w:rPr>
              <w:t>Risks and Concerns</w:t>
            </w:r>
          </w:p>
          <w:p w14:paraId="2204F8F6" w14:textId="77777777" w:rsidR="007C4F6D" w:rsidRPr="006B5CE3"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 xml:space="preserve">Unable to collect all data required to make informed recommendations </w:t>
            </w:r>
            <w:r>
              <w:rPr>
                <w:rFonts w:ascii="Calibri" w:hAnsi="Calibri"/>
                <w:color w:val="000000"/>
                <w:sz w:val="23"/>
                <w:szCs w:val="23"/>
                <w:shd w:val="clear" w:color="auto" w:fill="FFFFFF"/>
              </w:rPr>
              <w:t>– due to pre-existing structures, size of GPR unit, and time constraints</w:t>
            </w:r>
          </w:p>
          <w:p w14:paraId="33CFB5BB" w14:textId="77777777" w:rsidR="007C4F6D" w:rsidRPr="006B5CE3"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 xml:space="preserve">GPR is unable to differentiate between plots and other subterranean anomalies </w:t>
            </w:r>
          </w:p>
          <w:p w14:paraId="427BA1E6" w14:textId="77777777" w:rsidR="007C4F6D" w:rsidRPr="006B5CE3"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Density of soil, soil type, and roots may cause difficulties in locating burials</w:t>
            </w:r>
          </w:p>
          <w:p w14:paraId="1BFEBBAA" w14:textId="77777777" w:rsidR="007C4F6D" w:rsidRPr="009E513F" w:rsidRDefault="007C4F6D" w:rsidP="007C4F6D">
            <w:pPr>
              <w:pStyle w:val="TableText"/>
              <w:widowControl w:val="0"/>
              <w:numPr>
                <w:ilvl w:val="0"/>
                <w:numId w:val="15"/>
              </w:numPr>
              <w:spacing w:before="40" w:after="40"/>
              <w:rPr>
                <w:rFonts w:asciiTheme="minorHAnsi" w:hAnsiTheme="minorHAnsi" w:cs="Arial"/>
                <w:spacing w:val="0"/>
                <w:sz w:val="20"/>
                <w:szCs w:val="22"/>
              </w:rPr>
            </w:pPr>
            <w:r w:rsidRPr="006B5CE3">
              <w:rPr>
                <w:rFonts w:ascii="Calibri" w:hAnsi="Calibri"/>
                <w:color w:val="000000"/>
                <w:sz w:val="23"/>
                <w:szCs w:val="23"/>
                <w:shd w:val="clear" w:color="auto" w:fill="FFFFFF"/>
              </w:rPr>
              <w:t>Hardware malfunctions/difficulties – not able to get connections to the satellites</w:t>
            </w:r>
          </w:p>
        </w:tc>
      </w:tr>
      <w:tr w:rsidR="007C4F6D" w:rsidRPr="00AA203F" w14:paraId="141ED8E2"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34DCC283" w14:textId="77777777" w:rsidR="007C4F6D" w:rsidRPr="00AA203F" w:rsidRDefault="007C4F6D" w:rsidP="007C4F6D">
            <w:pPr>
              <w:tabs>
                <w:tab w:val="left" w:pos="6120"/>
              </w:tabs>
              <w:spacing w:before="40" w:after="40"/>
              <w:rPr>
                <w:rFonts w:ascii="Arial Narrow" w:hAnsi="Arial Narrow" w:cs="Arial"/>
                <w:b/>
              </w:rPr>
            </w:pPr>
            <w:r w:rsidRPr="00767103">
              <w:rPr>
                <w:rFonts w:ascii="Arial Narrow" w:hAnsi="Arial Narrow" w:cs="Arial"/>
                <w:b/>
                <w:sz w:val="21"/>
                <w:szCs w:val="21"/>
              </w:rPr>
              <w:t>Project Issues and Constraints</w:t>
            </w:r>
          </w:p>
        </w:tc>
      </w:tr>
      <w:tr w:rsidR="007C4F6D" w:rsidRPr="0060520C" w14:paraId="739C997E" w14:textId="77777777" w:rsidTr="007C4F6D">
        <w:trPr>
          <w:trHeight w:val="57"/>
          <w:tblCellSpacing w:w="20" w:type="dxa"/>
        </w:trPr>
        <w:tc>
          <w:tcPr>
            <w:tcW w:w="9287" w:type="dxa"/>
            <w:shd w:val="clear" w:color="auto" w:fill="auto"/>
            <w:tcMar>
              <w:top w:w="43" w:type="dxa"/>
              <w:left w:w="115" w:type="dxa"/>
              <w:bottom w:w="43" w:type="dxa"/>
              <w:right w:w="115" w:type="dxa"/>
            </w:tcMar>
          </w:tcPr>
          <w:p w14:paraId="7E731FE7" w14:textId="77777777" w:rsidR="007C4F6D" w:rsidRPr="006B5CE3"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Weather conditions</w:t>
            </w:r>
          </w:p>
          <w:p w14:paraId="219BDDE7" w14:textId="77777777" w:rsidR="007C4F6D" w:rsidRPr="00AF787A" w:rsidRDefault="007C4F6D" w:rsidP="007C4F6D">
            <w:pPr>
              <w:pStyle w:val="TableText"/>
              <w:widowControl w:val="0"/>
              <w:numPr>
                <w:ilvl w:val="0"/>
                <w:numId w:val="15"/>
              </w:numPr>
              <w:spacing w:before="40" w:after="40"/>
              <w:rPr>
                <w:rFonts w:asciiTheme="minorHAnsi" w:hAnsiTheme="minorHAnsi" w:cs="Arial"/>
                <w:spacing w:val="0"/>
                <w:sz w:val="20"/>
                <w:szCs w:val="22"/>
              </w:rPr>
            </w:pPr>
            <w:r w:rsidRPr="006B5CE3">
              <w:rPr>
                <w:rFonts w:ascii="Calibri" w:hAnsi="Calibri"/>
                <w:color w:val="000000"/>
                <w:sz w:val="23"/>
                <w:szCs w:val="23"/>
                <w:shd w:val="clear" w:color="auto" w:fill="FFFFFF"/>
              </w:rPr>
              <w:t>Procuring the GPR unit – availability based on budget</w:t>
            </w:r>
          </w:p>
        </w:tc>
      </w:tr>
    </w:tbl>
    <w:p w14:paraId="59B967EA" w14:textId="77777777" w:rsidR="007C4F6D" w:rsidRPr="00853DEC" w:rsidRDefault="007C4F6D" w:rsidP="007C4F6D">
      <w:pPr>
        <w:pStyle w:val="BodyText"/>
        <w:spacing w:before="240"/>
        <w:ind w:left="0"/>
        <w:rPr>
          <w:rFonts w:cs="Arial"/>
          <w:b/>
        </w:rPr>
      </w:pPr>
      <w:r w:rsidRPr="00853DEC">
        <w:rPr>
          <w:rFonts w:cs="Arial"/>
          <w:b/>
        </w:rPr>
        <w:t xml:space="preserve">Project Critical Success Factors </w:t>
      </w:r>
      <w:r w:rsidRPr="00853DEC">
        <w:rPr>
          <w:rFonts w:cs="Arial"/>
        </w:rPr>
        <w:t>(Key Performance Indicators)</w:t>
      </w:r>
    </w:p>
    <w:tbl>
      <w:tblPr>
        <w:tblW w:w="9367" w:type="dxa"/>
        <w:tblCellSpacing w:w="20" w:type="dxa"/>
        <w:tblInd w:w="16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1E0" w:firstRow="1" w:lastRow="1" w:firstColumn="1" w:lastColumn="1" w:noHBand="0" w:noVBand="0"/>
      </w:tblPr>
      <w:tblGrid>
        <w:gridCol w:w="9367"/>
      </w:tblGrid>
      <w:tr w:rsidR="007C4F6D" w:rsidRPr="00AA203F" w14:paraId="468C24E2"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38D460A3" w14:textId="77777777" w:rsidR="007C4F6D" w:rsidRPr="00AA203F" w:rsidRDefault="007C4F6D" w:rsidP="007C4F6D">
            <w:pPr>
              <w:tabs>
                <w:tab w:val="left" w:pos="6120"/>
              </w:tabs>
              <w:spacing w:before="40" w:after="40"/>
              <w:rPr>
                <w:rFonts w:ascii="Arial Narrow" w:hAnsi="Arial Narrow" w:cs="Arial"/>
                <w:b/>
              </w:rPr>
            </w:pPr>
            <w:r w:rsidRPr="00767103">
              <w:rPr>
                <w:rFonts w:ascii="Arial Narrow" w:hAnsi="Arial Narrow" w:cs="Arial"/>
                <w:b/>
                <w:sz w:val="21"/>
                <w:szCs w:val="21"/>
              </w:rPr>
              <w:t>Project Critical Success Factors</w:t>
            </w:r>
          </w:p>
        </w:tc>
      </w:tr>
      <w:tr w:rsidR="007C4F6D" w:rsidRPr="0060520C" w14:paraId="7FB8D0AD" w14:textId="77777777" w:rsidTr="007C4F6D">
        <w:trPr>
          <w:trHeight w:val="57"/>
          <w:tblCellSpacing w:w="20" w:type="dxa"/>
        </w:trPr>
        <w:tc>
          <w:tcPr>
            <w:tcW w:w="9287" w:type="dxa"/>
            <w:shd w:val="clear" w:color="auto" w:fill="auto"/>
            <w:tcMar>
              <w:top w:w="43" w:type="dxa"/>
              <w:left w:w="115" w:type="dxa"/>
              <w:bottom w:w="43" w:type="dxa"/>
              <w:right w:w="115" w:type="dxa"/>
            </w:tcMar>
          </w:tcPr>
          <w:p w14:paraId="096FB983" w14:textId="77777777" w:rsidR="007C4F6D" w:rsidRPr="006B5CE3"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Clear and effective communication between all group members, client, and project advisor</w:t>
            </w:r>
          </w:p>
          <w:p w14:paraId="1E2C8E0A" w14:textId="77777777" w:rsidR="007C4F6D" w:rsidRPr="006B5CE3"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 xml:space="preserve">Collection and presentation of data </w:t>
            </w:r>
          </w:p>
          <w:p w14:paraId="2E51D8FF" w14:textId="77777777" w:rsidR="007C4F6D" w:rsidRPr="006B5CE3"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All tasks on critical path completed</w:t>
            </w:r>
          </w:p>
          <w:p w14:paraId="14FE6D6E" w14:textId="77777777" w:rsidR="007C4F6D" w:rsidRPr="00AF787A" w:rsidRDefault="007C4F6D" w:rsidP="007C4F6D">
            <w:pPr>
              <w:pStyle w:val="TableText"/>
              <w:widowControl w:val="0"/>
              <w:numPr>
                <w:ilvl w:val="0"/>
                <w:numId w:val="15"/>
              </w:numPr>
              <w:spacing w:before="40" w:after="40"/>
              <w:rPr>
                <w:rFonts w:asciiTheme="minorHAnsi" w:hAnsiTheme="minorHAnsi" w:cs="Arial"/>
                <w:spacing w:val="0"/>
                <w:sz w:val="20"/>
                <w:szCs w:val="22"/>
              </w:rPr>
            </w:pPr>
            <w:r w:rsidRPr="006B5CE3">
              <w:rPr>
                <w:rFonts w:ascii="Calibri" w:hAnsi="Calibri"/>
                <w:color w:val="000000"/>
                <w:sz w:val="23"/>
                <w:szCs w:val="23"/>
                <w:shd w:val="clear" w:color="auto" w:fill="FFFFFF"/>
              </w:rPr>
              <w:t>Jordan Historical Museum acceptance and write-off on project findings and report</w:t>
            </w:r>
          </w:p>
        </w:tc>
      </w:tr>
    </w:tbl>
    <w:p w14:paraId="354601A2" w14:textId="77777777" w:rsidR="001B1B5C" w:rsidRDefault="001B1B5C" w:rsidP="007C4F6D">
      <w:pPr>
        <w:pStyle w:val="FieldText"/>
        <w:rPr>
          <w:rFonts w:asciiTheme="minorHAnsi" w:hAnsiTheme="minorHAnsi" w:cs="Arial"/>
          <w:i/>
          <w:sz w:val="16"/>
          <w:szCs w:val="16"/>
        </w:rPr>
      </w:pPr>
    </w:p>
    <w:p w14:paraId="2FB9BC61" w14:textId="77777777" w:rsidR="00972808" w:rsidRDefault="00972808" w:rsidP="007C4F6D">
      <w:pPr>
        <w:pStyle w:val="FieldText"/>
        <w:rPr>
          <w:rFonts w:asciiTheme="minorHAnsi" w:hAnsiTheme="minorHAnsi" w:cs="Arial"/>
          <w:i/>
          <w:noProof/>
          <w:sz w:val="16"/>
          <w:szCs w:val="16"/>
          <w:lang w:val="en-CA" w:eastAsia="en-CA"/>
        </w:rPr>
      </w:pPr>
    </w:p>
    <w:p w14:paraId="59B98050" w14:textId="0D65DC52" w:rsidR="001B1B5C" w:rsidRPr="004C1F12" w:rsidRDefault="001B1B5C" w:rsidP="004D0191">
      <w:pPr>
        <w:pStyle w:val="FieldText"/>
        <w:jc w:val="center"/>
        <w:rPr>
          <w:rFonts w:asciiTheme="minorHAnsi" w:hAnsiTheme="minorHAnsi" w:cs="Arial"/>
          <w:i/>
          <w:sz w:val="16"/>
          <w:szCs w:val="16"/>
        </w:rPr>
      </w:pPr>
      <w:r>
        <w:rPr>
          <w:rFonts w:asciiTheme="minorHAnsi" w:hAnsiTheme="minorHAnsi" w:cs="Arial"/>
          <w:i/>
          <w:noProof/>
          <w:sz w:val="16"/>
          <w:szCs w:val="16"/>
        </w:rPr>
        <w:drawing>
          <wp:inline distT="0" distB="0" distL="0" distR="0" wp14:anchorId="17C1EB97" wp14:editId="4F56B86A">
            <wp:extent cx="6746254" cy="5899762"/>
            <wp:effectExtent l="4445" t="0" r="1905" b="190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20160413_102008.jpg"/>
                    <pic:cNvPicPr/>
                  </pic:nvPicPr>
                  <pic:blipFill rotWithShape="1">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l="3904" r="5580"/>
                    <a:stretch/>
                  </pic:blipFill>
                  <pic:spPr bwMode="auto">
                    <a:xfrm rot="5400000">
                      <a:off x="0" y="0"/>
                      <a:ext cx="6747127" cy="5900526"/>
                    </a:xfrm>
                    <a:prstGeom prst="rect">
                      <a:avLst/>
                    </a:prstGeom>
                    <a:ln>
                      <a:noFill/>
                    </a:ln>
                    <a:extLst>
                      <a:ext uri="{53640926-AAD7-44D8-BBD7-CCE9431645EC}">
                        <a14:shadowObscured xmlns:a14="http://schemas.microsoft.com/office/drawing/2010/main"/>
                      </a:ext>
                    </a:extLst>
                  </pic:spPr>
                </pic:pic>
              </a:graphicData>
            </a:graphic>
          </wp:inline>
        </w:drawing>
      </w:r>
    </w:p>
    <w:bookmarkStart w:id="187" w:name="_Toc451882308"/>
    <w:p w14:paraId="60B2AAC6" w14:textId="3544C8EC" w:rsidR="00483D76" w:rsidRPr="00F10C9E" w:rsidRDefault="002D7070" w:rsidP="00F10C9E">
      <w:pPr>
        <w:pStyle w:val="Heading1"/>
      </w:pPr>
      <w:r>
        <w:rPr>
          <w:noProof/>
          <w:lang w:val="en-US"/>
        </w:rPr>
        <mc:AlternateContent>
          <mc:Choice Requires="wps">
            <w:drawing>
              <wp:anchor distT="0" distB="0" distL="114300" distR="114300" simplePos="0" relativeHeight="251671552" behindDoc="0" locked="0" layoutInCell="1" allowOverlap="1" wp14:anchorId="2ADCDB9B" wp14:editId="02B38549">
                <wp:simplePos x="0" y="0"/>
                <wp:positionH relativeFrom="column">
                  <wp:posOffset>-38101</wp:posOffset>
                </wp:positionH>
                <wp:positionV relativeFrom="paragraph">
                  <wp:posOffset>278130</wp:posOffset>
                </wp:positionV>
                <wp:extent cx="6010275" cy="9525"/>
                <wp:effectExtent l="0" t="0" r="28575" b="28575"/>
                <wp:wrapNone/>
                <wp:docPr id="47" name="Straight Connector 47"/>
                <wp:cNvGraphicFramePr/>
                <a:graphic xmlns:a="http://schemas.openxmlformats.org/drawingml/2006/main">
                  <a:graphicData uri="http://schemas.microsoft.com/office/word/2010/wordprocessingShape">
                    <wps:wsp>
                      <wps:cNvCnPr/>
                      <wps:spPr>
                        <a:xfrm>
                          <a:off x="0" y="0"/>
                          <a:ext cx="6010275" cy="9525"/>
                        </a:xfrm>
                        <a:prstGeom prst="line">
                          <a:avLst/>
                        </a:prstGeom>
                        <a:ln>
                          <a:solidFill>
                            <a:srgbClr val="0057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389CEE24" id="Straight Connector 47"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3pt,21.9pt" to="470.2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" strokecolor="#005700"/>
            </w:pict>
          </mc:Fallback>
        </mc:AlternateContent>
      </w:r>
      <w:r w:rsidR="00483D76" w:rsidRPr="00F10C9E">
        <w:t xml:space="preserve">Appendix </w:t>
      </w:r>
      <w:r w:rsidR="008B079A" w:rsidRPr="00F10C9E">
        <w:t>2</w:t>
      </w:r>
      <w:bookmarkEnd w:id="187"/>
    </w:p>
    <w:p w14:paraId="71C09FE7" w14:textId="77777777" w:rsidR="004D0191" w:rsidRDefault="00315B99" w:rsidP="00F10C9E">
      <w:pPr>
        <w:pStyle w:val="Heading2"/>
      </w:pPr>
      <w:bookmarkStart w:id="188" w:name="_Toc451882309"/>
      <w:r>
        <w:t>Public Media</w:t>
      </w:r>
      <w:bookmarkEnd w:id="188"/>
    </w:p>
    <w:p w14:paraId="73D9986D" w14:textId="05C34480" w:rsidR="000C67F0" w:rsidRDefault="004D0191" w:rsidP="004D0191">
      <w:pPr>
        <w:jc w:val="center"/>
      </w:pPr>
      <w:bookmarkStart w:id="189" w:name="_GoBack"/>
      <w:r>
        <w:rPr>
          <w:noProof/>
          <w:lang w:val="en-US"/>
        </w:rPr>
        <w:drawing>
          <wp:inline distT="0" distB="0" distL="0" distR="0" wp14:anchorId="6F33CA3A" wp14:editId="44404C6C">
            <wp:extent cx="4611870" cy="63689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ws article1.png"/>
                    <pic:cNvPicPr/>
                  </pic:nvPicPr>
                  <pic:blipFill>
                    <a:blip r:embed="rId70">
                      <a:extLst>
                        <a:ext uri="{28A0092B-C50C-407E-A947-70E740481C1C}">
                          <a14:useLocalDpi xmlns:a14="http://schemas.microsoft.com/office/drawing/2010/main" val="0"/>
                        </a:ext>
                      </a:extLst>
                    </a:blip>
                    <a:stretch>
                      <a:fillRect/>
                    </a:stretch>
                  </pic:blipFill>
                  <pic:spPr>
                    <a:xfrm>
                      <a:off x="0" y="0"/>
                      <a:ext cx="4621863" cy="6382714"/>
                    </a:xfrm>
                    <a:prstGeom prst="rect">
                      <a:avLst/>
                    </a:prstGeom>
                  </pic:spPr>
                </pic:pic>
              </a:graphicData>
            </a:graphic>
          </wp:inline>
        </w:drawing>
      </w:r>
      <w:bookmarkEnd w:id="189"/>
    </w:p>
    <w:p w14:paraId="23C3DC3D" w14:textId="76B3D033" w:rsidR="001D4694" w:rsidRDefault="001D4694" w:rsidP="004D0191">
      <w:pPr>
        <w:jc w:val="center"/>
        <w:rPr>
          <w:b/>
        </w:rPr>
      </w:pPr>
    </w:p>
    <w:p w14:paraId="1E206D7B" w14:textId="77777777" w:rsidR="004D0191" w:rsidRDefault="004D0191" w:rsidP="004D0191">
      <w:pPr>
        <w:jc w:val="center"/>
        <w:rPr>
          <w:b/>
          <w:noProof/>
          <w:lang w:val="en-US"/>
        </w:rPr>
      </w:pPr>
    </w:p>
    <w:p w14:paraId="047CE3E9" w14:textId="5D3FE5CA" w:rsidR="001D4694" w:rsidRDefault="001D4694" w:rsidP="004D0191">
      <w:pPr>
        <w:jc w:val="center"/>
        <w:rPr>
          <w:b/>
        </w:rPr>
      </w:pPr>
      <w:r>
        <w:rPr>
          <w:b/>
          <w:noProof/>
          <w:lang w:val="en-US"/>
        </w:rPr>
        <w:drawing>
          <wp:inline distT="0" distB="0" distL="0" distR="0" wp14:anchorId="029EC0A9" wp14:editId="567C08D2">
            <wp:extent cx="5943600" cy="54749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s article2.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5474970"/>
                    </a:xfrm>
                    <a:prstGeom prst="rect">
                      <a:avLst/>
                    </a:prstGeom>
                  </pic:spPr>
                </pic:pic>
              </a:graphicData>
            </a:graphic>
          </wp:inline>
        </w:drawing>
      </w:r>
    </w:p>
    <w:p w14:paraId="14FDBBA5" w14:textId="77777777" w:rsidR="004D0191" w:rsidRDefault="004D0191" w:rsidP="004D0191">
      <w:pPr>
        <w:jc w:val="center"/>
        <w:rPr>
          <w:b/>
        </w:rPr>
      </w:pPr>
    </w:p>
    <w:p w14:paraId="65146957" w14:textId="77777777" w:rsidR="004D0191" w:rsidRDefault="004D0191" w:rsidP="004D0191">
      <w:pPr>
        <w:jc w:val="center"/>
        <w:rPr>
          <w:b/>
        </w:rPr>
      </w:pPr>
    </w:p>
    <w:p w14:paraId="5B1A203C" w14:textId="77777777" w:rsidR="004D0191" w:rsidRDefault="004D0191" w:rsidP="004D0191">
      <w:pPr>
        <w:jc w:val="center"/>
        <w:rPr>
          <w:b/>
        </w:rPr>
      </w:pPr>
    </w:p>
    <w:p w14:paraId="14537611" w14:textId="77777777" w:rsidR="004D0191" w:rsidRDefault="004D0191" w:rsidP="004D0191">
      <w:pPr>
        <w:jc w:val="center"/>
        <w:rPr>
          <w:b/>
        </w:rPr>
      </w:pPr>
    </w:p>
    <w:p w14:paraId="60E51C9A" w14:textId="6B5C5586" w:rsidR="004D0191" w:rsidRPr="00315B99" w:rsidRDefault="004D0191" w:rsidP="004D0191">
      <w:pPr>
        <w:jc w:val="center"/>
        <w:rPr>
          <w:b/>
        </w:rPr>
      </w:pPr>
      <w:r>
        <w:rPr>
          <w:b/>
          <w:noProof/>
          <w:lang w:val="en-US"/>
        </w:rPr>
        <w:drawing>
          <wp:inline distT="0" distB="0" distL="0" distR="0" wp14:anchorId="5049E506" wp14:editId="6C2F23A9">
            <wp:extent cx="4248150" cy="762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ewspaper_Article_mikeWilliscraft.jpg"/>
                    <pic:cNvPicPr/>
                  </pic:nvPicPr>
                  <pic:blipFill>
                    <a:blip r:embed="rId72">
                      <a:extLst>
                        <a:ext uri="{28A0092B-C50C-407E-A947-70E740481C1C}">
                          <a14:useLocalDpi xmlns:a14="http://schemas.microsoft.com/office/drawing/2010/main" val="0"/>
                        </a:ext>
                      </a:extLst>
                    </a:blip>
                    <a:stretch>
                      <a:fillRect/>
                    </a:stretch>
                  </pic:blipFill>
                  <pic:spPr>
                    <a:xfrm>
                      <a:off x="0" y="0"/>
                      <a:ext cx="4248150" cy="7620000"/>
                    </a:xfrm>
                    <a:prstGeom prst="rect">
                      <a:avLst/>
                    </a:prstGeom>
                  </pic:spPr>
                </pic:pic>
              </a:graphicData>
            </a:graphic>
          </wp:inline>
        </w:drawing>
      </w:r>
    </w:p>
    <w:sectPr w:rsidR="004D0191" w:rsidRPr="00315B99" w:rsidSect="00C751AD">
      <w:pgSz w:w="12240" w:h="15840"/>
      <w:pgMar w:top="1440" w:right="1440" w:bottom="1440" w:left="1440" w:header="720" w:footer="720" w:gutter="0"/>
      <w:pgNumType w:fmt="upperRoman"/>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4" w:author="Ian D. Smith" w:date="2016-05-25T11:07:00Z" w:initials="IDS">
    <w:p w14:paraId="2DB31352" w14:textId="462C9334" w:rsidR="00E457CF" w:rsidRDefault="00E457CF">
      <w:pPr>
        <w:pStyle w:val="CommentText"/>
      </w:pPr>
      <w:r>
        <w:rPr>
          <w:rStyle w:val="CommentReference"/>
        </w:rPr>
        <w:annotationRef/>
      </w:r>
      <w:r>
        <w:t>Since you are showing two different GPR carts here, you really need to add a paragraph to this Method discussion regarding the first Cart/sled giving errors.  You can then explain that you switched to the wheeled cart and all went well.</w:t>
      </w:r>
    </w:p>
  </w:comment>
  <w:comment w:id="53" w:author="Ian D. Smith" w:date="2016-05-25T10:51:00Z" w:initials="IDS">
    <w:p w14:paraId="12DE9BA4" w14:textId="6AF8A9FD" w:rsidR="00E457CF" w:rsidRDefault="00E457CF">
      <w:pPr>
        <w:pStyle w:val="CommentText"/>
      </w:pPr>
      <w:r>
        <w:rPr>
          <w:rStyle w:val="CommentReference"/>
        </w:rPr>
        <w:annotationRef/>
      </w:r>
      <w:r>
        <w:t>Give a sentence or two that defines this phrase.</w:t>
      </w:r>
    </w:p>
  </w:comment>
  <w:comment w:id="55" w:author="Ian D. Smith" w:date="2016-05-25T10:54:00Z" w:initials="IDS">
    <w:p w14:paraId="5BB264C8" w14:textId="3AF7E929" w:rsidR="00E457CF" w:rsidRDefault="00E457CF">
      <w:pPr>
        <w:pStyle w:val="CommentText"/>
      </w:pPr>
      <w:r>
        <w:rPr>
          <w:rStyle w:val="CommentReference"/>
        </w:rPr>
        <w:annotationRef/>
      </w:r>
      <w:r>
        <w:t>No units, but you need to explain that this is in fact a ratio of the non-linear medium (soil) to the vacuum permittivity.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B31352" w15:done="0"/>
  <w15:commentEx w15:paraId="12DE9BA4" w15:done="0"/>
  <w15:commentEx w15:paraId="5BB264C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395456" w14:textId="77777777" w:rsidR="004B468B" w:rsidRDefault="004B468B" w:rsidP="006C7124">
      <w:pPr>
        <w:spacing w:after="0" w:line="240" w:lineRule="auto"/>
      </w:pPr>
      <w:r>
        <w:separator/>
      </w:r>
    </w:p>
  </w:endnote>
  <w:endnote w:type="continuationSeparator" w:id="0">
    <w:p w14:paraId="775F7840" w14:textId="77777777" w:rsidR="004B468B" w:rsidRDefault="004B468B" w:rsidP="006C71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071E87" w14:textId="77777777" w:rsidR="00E457CF" w:rsidRDefault="00E457CF" w:rsidP="00F87B35">
    <w:pPr>
      <w:pStyle w:val="Footer"/>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C14FC8" w14:textId="77777777" w:rsidR="00E457CF" w:rsidRDefault="00E457CF" w:rsidP="00F437DD">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2DAF6" w14:textId="77777777" w:rsidR="00E457CF" w:rsidRPr="0073783B" w:rsidRDefault="00E457CF" w:rsidP="00F87B35">
    <w:pPr>
      <w:spacing w:after="0" w:line="240" w:lineRule="auto"/>
      <w:jc w:val="center"/>
      <w:rPr>
        <w:sz w:val="16"/>
      </w:rPr>
    </w:pPr>
    <w:r w:rsidRPr="0073783B">
      <w:rPr>
        <w:sz w:val="16"/>
      </w:rPr>
      <w:t xml:space="preserve">135 Taylor Rd, </w:t>
    </w:r>
  </w:p>
  <w:p w14:paraId="5A09172B" w14:textId="61EA3014" w:rsidR="00E457CF" w:rsidRPr="0073783B" w:rsidRDefault="00E457CF" w:rsidP="00F87B35">
    <w:pPr>
      <w:spacing w:after="0" w:line="240" w:lineRule="auto"/>
      <w:jc w:val="center"/>
      <w:rPr>
        <w:sz w:val="16"/>
      </w:rPr>
    </w:pPr>
    <w:r w:rsidRPr="0073783B">
      <w:rPr>
        <w:sz w:val="16"/>
      </w:rPr>
      <w:t>Niagara-on-the-Lake</w:t>
    </w:r>
  </w:p>
  <w:p w14:paraId="3A553B5B" w14:textId="29CAB945" w:rsidR="00E457CF" w:rsidRPr="0073783B" w:rsidRDefault="00E457CF" w:rsidP="00F87B35">
    <w:pPr>
      <w:spacing w:after="0" w:line="240" w:lineRule="auto"/>
      <w:jc w:val="center"/>
      <w:rPr>
        <w:sz w:val="16"/>
      </w:rPr>
    </w:pPr>
    <w:r w:rsidRPr="0073783B">
      <w:rPr>
        <w:sz w:val="16"/>
      </w:rPr>
      <w:t>ON L0S 1J0</w:t>
    </w:r>
  </w:p>
  <w:p w14:paraId="5271B027" w14:textId="5B4D2A1B" w:rsidR="00E457CF" w:rsidRDefault="00E457CF" w:rsidP="00F87B35">
    <w:pPr>
      <w:pStyle w:val="Footer"/>
      <w:tabs>
        <w:tab w:val="clear" w:pos="4680"/>
        <w:tab w:val="clear" w:pos="9360"/>
        <w:tab w:val="left" w:pos="6901"/>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42B3A9" w14:textId="77777777" w:rsidR="00E457CF" w:rsidRDefault="00E457CF" w:rsidP="005B249D">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55620"/>
      <w:docPartObj>
        <w:docPartGallery w:val="Page Numbers (Bottom of Page)"/>
        <w:docPartUnique/>
      </w:docPartObj>
    </w:sdtPr>
    <w:sdtEndPr>
      <w:rPr>
        <w:color w:val="7F7F7F" w:themeColor="background1" w:themeShade="7F"/>
        <w:spacing w:val="60"/>
      </w:rPr>
    </w:sdtEndPr>
    <w:sdtContent>
      <w:p w14:paraId="6DB14931" w14:textId="415455D0" w:rsidR="00E457CF" w:rsidRDefault="00E457CF">
        <w:pPr>
          <w:pStyle w:val="Footer"/>
          <w:pBdr>
            <w:top w:val="single" w:sz="4" w:space="1" w:color="D9D9D9" w:themeColor="background1" w:themeShade="D9"/>
          </w:pBdr>
          <w:jc w:val="right"/>
        </w:pPr>
        <w:r>
          <w:fldChar w:fldCharType="begin"/>
        </w:r>
        <w:r>
          <w:instrText xml:space="preserve"> PAGE   \* MERGEFORMAT </w:instrText>
        </w:r>
        <w:r>
          <w:fldChar w:fldCharType="separate"/>
        </w:r>
        <w:r w:rsidR="00797456">
          <w:rPr>
            <w:noProof/>
          </w:rPr>
          <w:t>ii</w:t>
        </w:r>
        <w:r>
          <w:rPr>
            <w:noProof/>
          </w:rPr>
          <w:fldChar w:fldCharType="end"/>
        </w:r>
        <w:r>
          <w:t xml:space="preserve"> | </w:t>
        </w:r>
        <w:r>
          <w:rPr>
            <w:color w:val="7F7F7F" w:themeColor="background1" w:themeShade="7F"/>
            <w:spacing w:val="60"/>
          </w:rPr>
          <w:t>Page</w:t>
        </w:r>
      </w:p>
    </w:sdtContent>
  </w:sdt>
  <w:p w14:paraId="7BB759D2" w14:textId="77777777" w:rsidR="00E457CF" w:rsidRDefault="00E457CF" w:rsidP="005B249D">
    <w:pPr>
      <w:pStyle w:val="Footer"/>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0102604"/>
      <w:docPartObj>
        <w:docPartGallery w:val="Page Numbers (Bottom of Page)"/>
        <w:docPartUnique/>
      </w:docPartObj>
    </w:sdtPr>
    <w:sdtEndPr>
      <w:rPr>
        <w:color w:val="7F7F7F" w:themeColor="background1" w:themeShade="7F"/>
        <w:spacing w:val="60"/>
      </w:rPr>
    </w:sdtEndPr>
    <w:sdtContent>
      <w:p w14:paraId="142B0F60" w14:textId="22B78082" w:rsidR="00E457CF" w:rsidRDefault="00E457CF">
        <w:pPr>
          <w:pStyle w:val="Footer"/>
          <w:pBdr>
            <w:top w:val="single" w:sz="4" w:space="1" w:color="D9D9D9" w:themeColor="background1" w:themeShade="D9"/>
          </w:pBdr>
          <w:jc w:val="right"/>
        </w:pPr>
        <w:r>
          <w:fldChar w:fldCharType="begin"/>
        </w:r>
        <w:r>
          <w:instrText xml:space="preserve"> PAGE   \* MERGEFORMAT </w:instrText>
        </w:r>
        <w:r>
          <w:fldChar w:fldCharType="separate"/>
        </w:r>
        <w:r w:rsidR="00797456">
          <w:rPr>
            <w:noProof/>
          </w:rPr>
          <w:t>v</w:t>
        </w:r>
        <w:r>
          <w:rPr>
            <w:noProof/>
          </w:rPr>
          <w:fldChar w:fldCharType="end"/>
        </w:r>
        <w:r>
          <w:t xml:space="preserve"> | </w:t>
        </w:r>
        <w:r>
          <w:rPr>
            <w:color w:val="7F7F7F" w:themeColor="background1" w:themeShade="7F"/>
            <w:spacing w:val="60"/>
          </w:rPr>
          <w:t>Page</w:t>
        </w:r>
      </w:p>
    </w:sdtContent>
  </w:sdt>
  <w:p w14:paraId="2E71CFB3" w14:textId="4F40B08D" w:rsidR="00E457CF" w:rsidRPr="004D263E" w:rsidRDefault="00E457CF" w:rsidP="004D263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6C0276" w14:textId="77777777" w:rsidR="00E457CF" w:rsidRDefault="00E457CF" w:rsidP="005B249D">
    <w:pPr>
      <w:pStyle w:val="Footer"/>
      <w:jc w:val="righ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9895780"/>
      <w:docPartObj>
        <w:docPartGallery w:val="Page Numbers (Bottom of Page)"/>
        <w:docPartUnique/>
      </w:docPartObj>
    </w:sdtPr>
    <w:sdtEndPr>
      <w:rPr>
        <w:color w:val="7F7F7F" w:themeColor="background1" w:themeShade="7F"/>
        <w:spacing w:val="60"/>
      </w:rPr>
    </w:sdtEndPr>
    <w:sdtContent>
      <w:p w14:paraId="1BBCC6B5" w14:textId="2B30A202" w:rsidR="00E457CF" w:rsidRDefault="00E457CF">
        <w:pPr>
          <w:pStyle w:val="Footer"/>
          <w:pBdr>
            <w:top w:val="single" w:sz="4" w:space="1" w:color="D9D9D9" w:themeColor="background1" w:themeShade="D9"/>
          </w:pBdr>
          <w:jc w:val="right"/>
        </w:pPr>
        <w:r>
          <w:fldChar w:fldCharType="begin"/>
        </w:r>
        <w:r>
          <w:instrText xml:space="preserve"> PAGE  \* Arabic  \* MERGEFORMAT </w:instrText>
        </w:r>
        <w:r>
          <w:fldChar w:fldCharType="separate"/>
        </w:r>
        <w:r w:rsidR="00797456">
          <w:rPr>
            <w:noProof/>
          </w:rPr>
          <w:t>42</w:t>
        </w:r>
        <w:r>
          <w:fldChar w:fldCharType="end"/>
        </w:r>
        <w:r>
          <w:t xml:space="preserve"> | </w:t>
        </w:r>
        <w:r>
          <w:rPr>
            <w:color w:val="7F7F7F" w:themeColor="background1" w:themeShade="7F"/>
            <w:spacing w:val="60"/>
          </w:rPr>
          <w:t>Page</w:t>
        </w:r>
      </w:p>
    </w:sdtContent>
  </w:sdt>
  <w:p w14:paraId="5400AA19" w14:textId="77777777" w:rsidR="00E457CF" w:rsidRPr="004D263E" w:rsidRDefault="00E457CF" w:rsidP="004D263E">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0596606"/>
      <w:docPartObj>
        <w:docPartGallery w:val="Page Numbers (Bottom of Page)"/>
        <w:docPartUnique/>
      </w:docPartObj>
    </w:sdtPr>
    <w:sdtEndPr>
      <w:rPr>
        <w:color w:val="7F7F7F" w:themeColor="background1" w:themeShade="7F"/>
        <w:spacing w:val="60"/>
      </w:rPr>
    </w:sdtEndPr>
    <w:sdtContent>
      <w:p w14:paraId="32F12C1D" w14:textId="019FFA35" w:rsidR="00E457CF" w:rsidRDefault="00E457CF">
        <w:pPr>
          <w:pStyle w:val="Footer"/>
          <w:pBdr>
            <w:top w:val="single" w:sz="4" w:space="1" w:color="D9D9D9" w:themeColor="background1" w:themeShade="D9"/>
          </w:pBdr>
          <w:jc w:val="right"/>
        </w:pPr>
        <w:r>
          <w:fldChar w:fldCharType="begin"/>
        </w:r>
        <w:r>
          <w:instrText xml:space="preserve"> PAGE  \* Arabic  \* MERGEFORMAT </w:instrText>
        </w:r>
        <w:r>
          <w:fldChar w:fldCharType="separate"/>
        </w:r>
        <w:r w:rsidR="00797456">
          <w:rPr>
            <w:noProof/>
          </w:rPr>
          <w:t>1</w:t>
        </w:r>
        <w:r>
          <w:fldChar w:fldCharType="end"/>
        </w:r>
        <w:r>
          <w:t xml:space="preserve"> | </w:t>
        </w:r>
        <w:r>
          <w:rPr>
            <w:color w:val="7F7F7F" w:themeColor="background1" w:themeShade="7F"/>
            <w:spacing w:val="60"/>
          </w:rPr>
          <w:t>Page</w:t>
        </w:r>
      </w:p>
    </w:sdtContent>
  </w:sdt>
  <w:p w14:paraId="2E6D0E19" w14:textId="77777777" w:rsidR="00E457CF" w:rsidRDefault="00E457CF" w:rsidP="00F437DD">
    <w:pPr>
      <w:pStyle w:val="Footer"/>
      <w:jc w:val="righ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F69DE8" w14:textId="553A477C" w:rsidR="00E457CF" w:rsidRDefault="00E457CF">
    <w:pPr>
      <w:pStyle w:val="Footer"/>
      <w:pBdr>
        <w:top w:val="single" w:sz="4" w:space="1" w:color="D9D9D9" w:themeColor="background1" w:themeShade="D9"/>
      </w:pBdr>
      <w:jc w:val="right"/>
    </w:pPr>
  </w:p>
  <w:p w14:paraId="4414A0D4" w14:textId="77777777" w:rsidR="00E457CF" w:rsidRPr="004D263E" w:rsidRDefault="00E457CF" w:rsidP="004D263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2E1A5B" w14:textId="77777777" w:rsidR="004B468B" w:rsidRDefault="004B468B" w:rsidP="006C7124">
      <w:pPr>
        <w:spacing w:after="0" w:line="240" w:lineRule="auto"/>
      </w:pPr>
      <w:r>
        <w:separator/>
      </w:r>
    </w:p>
  </w:footnote>
  <w:footnote w:type="continuationSeparator" w:id="0">
    <w:p w14:paraId="56468980" w14:textId="77777777" w:rsidR="004B468B" w:rsidRDefault="004B468B" w:rsidP="006C712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104B84" w14:textId="2ED4F625" w:rsidR="00E457CF" w:rsidRDefault="00E457CF" w:rsidP="001971A0">
    <w:pPr>
      <w:pStyle w:val="Header"/>
      <w:tabs>
        <w:tab w:val="clear" w:pos="4680"/>
        <w:tab w:val="clear" w:pos="9360"/>
        <w:tab w:val="left" w:pos="1770"/>
      </w:tabs>
    </w:pPr>
    <w:r>
      <w:rPr>
        <w:caps/>
        <w:noProof/>
        <w:color w:val="17365D" w:themeColor="text2" w:themeShade="BF"/>
        <w:sz w:val="24"/>
        <w:szCs w:val="40"/>
        <w:lang w:val="en-US"/>
      </w:rPr>
      <w:drawing>
        <wp:inline distT="0" distB="0" distL="0" distR="0" wp14:anchorId="13BC46BF" wp14:editId="38F2BBFE">
          <wp:extent cx="2152650" cy="593752"/>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JTlogo.jpg"/>
                  <pic:cNvPicPr/>
                </pic:nvPicPr>
                <pic:blipFill>
                  <a:blip r:embed="rId1">
                    <a:extLst>
                      <a:ext uri="{28A0092B-C50C-407E-A947-70E740481C1C}">
                        <a14:useLocalDpi xmlns:a14="http://schemas.microsoft.com/office/drawing/2010/main" val="0"/>
                      </a:ext>
                    </a:extLst>
                  </a:blip>
                  <a:stretch>
                    <a:fillRect/>
                  </a:stretch>
                </pic:blipFill>
                <pic:spPr>
                  <a:xfrm>
                    <a:off x="0" y="0"/>
                    <a:ext cx="2192351" cy="604702"/>
                  </a:xfrm>
                  <a:prstGeom prst="rect">
                    <a:avLst/>
                  </a:prstGeom>
                </pic:spPr>
              </pic:pic>
            </a:graphicData>
          </a:graphic>
        </wp:inline>
      </w:drawing>
    </w:r>
    <w:r>
      <w:tab/>
    </w:r>
    <w:r>
      <w:tab/>
    </w:r>
    <w:r>
      <w:tab/>
    </w:r>
    <w:r>
      <w:tab/>
    </w:r>
    <w:r>
      <w:tab/>
    </w:r>
    <w:r>
      <w:tab/>
    </w:r>
    <w:r>
      <w:tab/>
    </w:r>
    <w:r w:rsidRPr="00154B70">
      <w:rPr>
        <w:caps/>
        <w:noProof/>
        <w:color w:val="17365D" w:themeColor="text2" w:themeShade="BF"/>
        <w:sz w:val="24"/>
        <w:szCs w:val="40"/>
        <w:lang w:val="en-US"/>
      </w:rPr>
      <w:drawing>
        <wp:inline distT="0" distB="0" distL="0" distR="0" wp14:anchorId="5322D85D" wp14:editId="7AD3407F">
          <wp:extent cx="873125" cy="929005"/>
          <wp:effectExtent l="0" t="0" r="3175" b="4445"/>
          <wp:docPr id="1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
                    <a:lum bright="10000"/>
                    <a:extLst>
                      <a:ext uri="{28A0092B-C50C-407E-A947-70E740481C1C}">
                        <a14:useLocalDpi xmlns:a14="http://schemas.microsoft.com/office/drawing/2010/main" val="0"/>
                      </a:ext>
                    </a:extLst>
                  </a:blip>
                  <a:stretch>
                    <a:fillRect/>
                  </a:stretch>
                </pic:blipFill>
                <pic:spPr>
                  <a:xfrm>
                    <a:off x="0" y="0"/>
                    <a:ext cx="884027" cy="940605"/>
                  </a:xfrm>
                  <a:prstGeom prst="rect">
                    <a:avLst/>
                  </a:prstGeom>
                </pic:spPr>
              </pic:pic>
            </a:graphicData>
          </a:graphic>
        </wp:inline>
      </w:drawing>
    </w:r>
  </w:p>
  <w:p w14:paraId="502DB45C" w14:textId="77777777" w:rsidR="00E457CF" w:rsidRDefault="00E457CF" w:rsidP="001971A0">
    <w:pPr>
      <w:pStyle w:val="Header"/>
      <w:tabs>
        <w:tab w:val="clear" w:pos="4680"/>
        <w:tab w:val="clear" w:pos="9360"/>
        <w:tab w:val="left" w:pos="1770"/>
      </w:tabs>
    </w:pPr>
  </w:p>
  <w:p w14:paraId="046D0A1D" w14:textId="77777777" w:rsidR="00E457CF" w:rsidRDefault="00E457CF" w:rsidP="00F87B35">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440BB"/>
    <w:multiLevelType w:val="hybridMultilevel"/>
    <w:tmpl w:val="1B362BB0"/>
    <w:lvl w:ilvl="0" w:tplc="83C6CC3C">
      <w:start w:val="1"/>
      <w:numFmt w:val="bullet"/>
      <w:lvlText w:val="o"/>
      <w:lvlJc w:val="left"/>
      <w:pPr>
        <w:ind w:left="820" w:hanging="360"/>
      </w:pPr>
      <w:rPr>
        <w:rFonts w:ascii="Courier New" w:eastAsia="Courier New" w:hAnsi="Courier New" w:cs="Times New Roman" w:hint="default"/>
        <w:w w:val="99"/>
        <w:sz w:val="20"/>
        <w:szCs w:val="20"/>
      </w:rPr>
    </w:lvl>
    <w:lvl w:ilvl="1" w:tplc="9F528DC4">
      <w:start w:val="1"/>
      <w:numFmt w:val="bullet"/>
      <w:lvlText w:val="•"/>
      <w:lvlJc w:val="left"/>
      <w:pPr>
        <w:ind w:left="1664" w:hanging="360"/>
      </w:pPr>
    </w:lvl>
    <w:lvl w:ilvl="2" w:tplc="218C583E">
      <w:start w:val="1"/>
      <w:numFmt w:val="bullet"/>
      <w:lvlText w:val="•"/>
      <w:lvlJc w:val="left"/>
      <w:pPr>
        <w:ind w:left="2508" w:hanging="360"/>
      </w:pPr>
    </w:lvl>
    <w:lvl w:ilvl="3" w:tplc="A35208A6">
      <w:start w:val="1"/>
      <w:numFmt w:val="bullet"/>
      <w:lvlText w:val="•"/>
      <w:lvlJc w:val="left"/>
      <w:pPr>
        <w:ind w:left="3352" w:hanging="360"/>
      </w:pPr>
    </w:lvl>
    <w:lvl w:ilvl="4" w:tplc="180CF39C">
      <w:start w:val="1"/>
      <w:numFmt w:val="bullet"/>
      <w:lvlText w:val="•"/>
      <w:lvlJc w:val="left"/>
      <w:pPr>
        <w:ind w:left="4196" w:hanging="360"/>
      </w:pPr>
    </w:lvl>
    <w:lvl w:ilvl="5" w:tplc="4FBE804C">
      <w:start w:val="1"/>
      <w:numFmt w:val="bullet"/>
      <w:lvlText w:val="•"/>
      <w:lvlJc w:val="left"/>
      <w:pPr>
        <w:ind w:left="5040" w:hanging="360"/>
      </w:pPr>
    </w:lvl>
    <w:lvl w:ilvl="6" w:tplc="527A985A">
      <w:start w:val="1"/>
      <w:numFmt w:val="bullet"/>
      <w:lvlText w:val="•"/>
      <w:lvlJc w:val="left"/>
      <w:pPr>
        <w:ind w:left="5884" w:hanging="360"/>
      </w:pPr>
    </w:lvl>
    <w:lvl w:ilvl="7" w:tplc="2C9A7D9E">
      <w:start w:val="1"/>
      <w:numFmt w:val="bullet"/>
      <w:lvlText w:val="•"/>
      <w:lvlJc w:val="left"/>
      <w:pPr>
        <w:ind w:left="6728" w:hanging="360"/>
      </w:pPr>
    </w:lvl>
    <w:lvl w:ilvl="8" w:tplc="A6F48D70">
      <w:start w:val="1"/>
      <w:numFmt w:val="bullet"/>
      <w:lvlText w:val="•"/>
      <w:lvlJc w:val="left"/>
      <w:pPr>
        <w:ind w:left="7572" w:hanging="360"/>
      </w:pPr>
    </w:lvl>
  </w:abstractNum>
  <w:abstractNum w:abstractNumId="1" w15:restartNumberingAfterBreak="0">
    <w:nsid w:val="03E23287"/>
    <w:multiLevelType w:val="hybridMultilevel"/>
    <w:tmpl w:val="2A1CF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1F70C1"/>
    <w:multiLevelType w:val="hybridMultilevel"/>
    <w:tmpl w:val="DE8637A6"/>
    <w:lvl w:ilvl="0" w:tplc="67BE73AE">
      <w:start w:val="1"/>
      <w:numFmt w:val="bullet"/>
      <w:lvlText w:val="o"/>
      <w:lvlJc w:val="left"/>
      <w:pPr>
        <w:ind w:left="820" w:hanging="360"/>
      </w:pPr>
      <w:rPr>
        <w:rFonts w:ascii="Courier New" w:eastAsia="Courier New" w:hAnsi="Courier New" w:cs="Times New Roman" w:hint="default"/>
        <w:sz w:val="22"/>
        <w:szCs w:val="22"/>
      </w:rPr>
    </w:lvl>
    <w:lvl w:ilvl="1" w:tplc="668A28FE">
      <w:start w:val="1"/>
      <w:numFmt w:val="bullet"/>
      <w:lvlText w:val="•"/>
      <w:lvlJc w:val="left"/>
      <w:pPr>
        <w:ind w:left="1656" w:hanging="360"/>
      </w:pPr>
    </w:lvl>
    <w:lvl w:ilvl="2" w:tplc="0D56FE16">
      <w:start w:val="1"/>
      <w:numFmt w:val="bullet"/>
      <w:lvlText w:val="•"/>
      <w:lvlJc w:val="left"/>
      <w:pPr>
        <w:ind w:left="2492" w:hanging="360"/>
      </w:pPr>
    </w:lvl>
    <w:lvl w:ilvl="3" w:tplc="54ACDEC2">
      <w:start w:val="1"/>
      <w:numFmt w:val="bullet"/>
      <w:lvlText w:val="•"/>
      <w:lvlJc w:val="left"/>
      <w:pPr>
        <w:ind w:left="3328" w:hanging="360"/>
      </w:pPr>
    </w:lvl>
    <w:lvl w:ilvl="4" w:tplc="6FD6D8CA">
      <w:start w:val="1"/>
      <w:numFmt w:val="bullet"/>
      <w:lvlText w:val="•"/>
      <w:lvlJc w:val="left"/>
      <w:pPr>
        <w:ind w:left="4164" w:hanging="360"/>
      </w:pPr>
    </w:lvl>
    <w:lvl w:ilvl="5" w:tplc="66B21F1E">
      <w:start w:val="1"/>
      <w:numFmt w:val="bullet"/>
      <w:lvlText w:val="•"/>
      <w:lvlJc w:val="left"/>
      <w:pPr>
        <w:ind w:left="5000" w:hanging="360"/>
      </w:pPr>
    </w:lvl>
    <w:lvl w:ilvl="6" w:tplc="4052188E">
      <w:start w:val="1"/>
      <w:numFmt w:val="bullet"/>
      <w:lvlText w:val="•"/>
      <w:lvlJc w:val="left"/>
      <w:pPr>
        <w:ind w:left="5836" w:hanging="360"/>
      </w:pPr>
    </w:lvl>
    <w:lvl w:ilvl="7" w:tplc="456251E8">
      <w:start w:val="1"/>
      <w:numFmt w:val="bullet"/>
      <w:lvlText w:val="•"/>
      <w:lvlJc w:val="left"/>
      <w:pPr>
        <w:ind w:left="6672" w:hanging="360"/>
      </w:pPr>
    </w:lvl>
    <w:lvl w:ilvl="8" w:tplc="AD504744">
      <w:start w:val="1"/>
      <w:numFmt w:val="bullet"/>
      <w:lvlText w:val="•"/>
      <w:lvlJc w:val="left"/>
      <w:pPr>
        <w:ind w:left="7508" w:hanging="360"/>
      </w:pPr>
    </w:lvl>
  </w:abstractNum>
  <w:abstractNum w:abstractNumId="3" w15:restartNumberingAfterBreak="0">
    <w:nsid w:val="0F031EF9"/>
    <w:multiLevelType w:val="hybridMultilevel"/>
    <w:tmpl w:val="F31030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F265B33"/>
    <w:multiLevelType w:val="hybridMultilevel"/>
    <w:tmpl w:val="FF1C66BA"/>
    <w:lvl w:ilvl="0" w:tplc="4274D8C6">
      <w:start w:val="1"/>
      <w:numFmt w:val="bullet"/>
      <w:lvlText w:val=""/>
      <w:lvlJc w:val="left"/>
      <w:pPr>
        <w:tabs>
          <w:tab w:val="num" w:pos="720"/>
        </w:tabs>
        <w:ind w:left="720" w:hanging="360"/>
      </w:pPr>
      <w:rPr>
        <w:rFonts w:ascii="Wingdings 3" w:hAnsi="Wingdings 3" w:hint="default"/>
      </w:rPr>
    </w:lvl>
    <w:lvl w:ilvl="1" w:tplc="D520BD7A" w:tentative="1">
      <w:start w:val="1"/>
      <w:numFmt w:val="bullet"/>
      <w:lvlText w:val=""/>
      <w:lvlJc w:val="left"/>
      <w:pPr>
        <w:tabs>
          <w:tab w:val="num" w:pos="1440"/>
        </w:tabs>
        <w:ind w:left="1440" w:hanging="360"/>
      </w:pPr>
      <w:rPr>
        <w:rFonts w:ascii="Wingdings 3" w:hAnsi="Wingdings 3" w:hint="default"/>
      </w:rPr>
    </w:lvl>
    <w:lvl w:ilvl="2" w:tplc="9D845732" w:tentative="1">
      <w:start w:val="1"/>
      <w:numFmt w:val="bullet"/>
      <w:lvlText w:val=""/>
      <w:lvlJc w:val="left"/>
      <w:pPr>
        <w:tabs>
          <w:tab w:val="num" w:pos="2160"/>
        </w:tabs>
        <w:ind w:left="2160" w:hanging="360"/>
      </w:pPr>
      <w:rPr>
        <w:rFonts w:ascii="Wingdings 3" w:hAnsi="Wingdings 3" w:hint="default"/>
      </w:rPr>
    </w:lvl>
    <w:lvl w:ilvl="3" w:tplc="78AC01A2" w:tentative="1">
      <w:start w:val="1"/>
      <w:numFmt w:val="bullet"/>
      <w:lvlText w:val=""/>
      <w:lvlJc w:val="left"/>
      <w:pPr>
        <w:tabs>
          <w:tab w:val="num" w:pos="2880"/>
        </w:tabs>
        <w:ind w:left="2880" w:hanging="360"/>
      </w:pPr>
      <w:rPr>
        <w:rFonts w:ascii="Wingdings 3" w:hAnsi="Wingdings 3" w:hint="default"/>
      </w:rPr>
    </w:lvl>
    <w:lvl w:ilvl="4" w:tplc="DAB00D5E" w:tentative="1">
      <w:start w:val="1"/>
      <w:numFmt w:val="bullet"/>
      <w:lvlText w:val=""/>
      <w:lvlJc w:val="left"/>
      <w:pPr>
        <w:tabs>
          <w:tab w:val="num" w:pos="3600"/>
        </w:tabs>
        <w:ind w:left="3600" w:hanging="360"/>
      </w:pPr>
      <w:rPr>
        <w:rFonts w:ascii="Wingdings 3" w:hAnsi="Wingdings 3" w:hint="default"/>
      </w:rPr>
    </w:lvl>
    <w:lvl w:ilvl="5" w:tplc="136C67B8" w:tentative="1">
      <w:start w:val="1"/>
      <w:numFmt w:val="bullet"/>
      <w:lvlText w:val=""/>
      <w:lvlJc w:val="left"/>
      <w:pPr>
        <w:tabs>
          <w:tab w:val="num" w:pos="4320"/>
        </w:tabs>
        <w:ind w:left="4320" w:hanging="360"/>
      </w:pPr>
      <w:rPr>
        <w:rFonts w:ascii="Wingdings 3" w:hAnsi="Wingdings 3" w:hint="default"/>
      </w:rPr>
    </w:lvl>
    <w:lvl w:ilvl="6" w:tplc="70A613CA" w:tentative="1">
      <w:start w:val="1"/>
      <w:numFmt w:val="bullet"/>
      <w:lvlText w:val=""/>
      <w:lvlJc w:val="left"/>
      <w:pPr>
        <w:tabs>
          <w:tab w:val="num" w:pos="5040"/>
        </w:tabs>
        <w:ind w:left="5040" w:hanging="360"/>
      </w:pPr>
      <w:rPr>
        <w:rFonts w:ascii="Wingdings 3" w:hAnsi="Wingdings 3" w:hint="default"/>
      </w:rPr>
    </w:lvl>
    <w:lvl w:ilvl="7" w:tplc="8048D368" w:tentative="1">
      <w:start w:val="1"/>
      <w:numFmt w:val="bullet"/>
      <w:lvlText w:val=""/>
      <w:lvlJc w:val="left"/>
      <w:pPr>
        <w:tabs>
          <w:tab w:val="num" w:pos="5760"/>
        </w:tabs>
        <w:ind w:left="5760" w:hanging="360"/>
      </w:pPr>
      <w:rPr>
        <w:rFonts w:ascii="Wingdings 3" w:hAnsi="Wingdings 3" w:hint="default"/>
      </w:rPr>
    </w:lvl>
    <w:lvl w:ilvl="8" w:tplc="C324B850"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1E93C80"/>
    <w:multiLevelType w:val="hybridMultilevel"/>
    <w:tmpl w:val="550400DA"/>
    <w:lvl w:ilvl="0" w:tplc="0EB0BA60">
      <w:start w:val="1"/>
      <w:numFmt w:val="bullet"/>
      <w:lvlText w:val=""/>
      <w:lvlJc w:val="left"/>
      <w:pPr>
        <w:tabs>
          <w:tab w:val="num" w:pos="720"/>
        </w:tabs>
        <w:ind w:left="720" w:hanging="360"/>
      </w:pPr>
      <w:rPr>
        <w:rFonts w:ascii="Wingdings 3" w:hAnsi="Wingdings 3" w:hint="default"/>
      </w:rPr>
    </w:lvl>
    <w:lvl w:ilvl="1" w:tplc="651694D6" w:tentative="1">
      <w:start w:val="1"/>
      <w:numFmt w:val="bullet"/>
      <w:lvlText w:val=""/>
      <w:lvlJc w:val="left"/>
      <w:pPr>
        <w:tabs>
          <w:tab w:val="num" w:pos="1440"/>
        </w:tabs>
        <w:ind w:left="1440" w:hanging="360"/>
      </w:pPr>
      <w:rPr>
        <w:rFonts w:ascii="Wingdings 3" w:hAnsi="Wingdings 3" w:hint="default"/>
      </w:rPr>
    </w:lvl>
    <w:lvl w:ilvl="2" w:tplc="5A5C14CE" w:tentative="1">
      <w:start w:val="1"/>
      <w:numFmt w:val="bullet"/>
      <w:lvlText w:val=""/>
      <w:lvlJc w:val="left"/>
      <w:pPr>
        <w:tabs>
          <w:tab w:val="num" w:pos="2160"/>
        </w:tabs>
        <w:ind w:left="2160" w:hanging="360"/>
      </w:pPr>
      <w:rPr>
        <w:rFonts w:ascii="Wingdings 3" w:hAnsi="Wingdings 3" w:hint="default"/>
      </w:rPr>
    </w:lvl>
    <w:lvl w:ilvl="3" w:tplc="8900316E" w:tentative="1">
      <w:start w:val="1"/>
      <w:numFmt w:val="bullet"/>
      <w:lvlText w:val=""/>
      <w:lvlJc w:val="left"/>
      <w:pPr>
        <w:tabs>
          <w:tab w:val="num" w:pos="2880"/>
        </w:tabs>
        <w:ind w:left="2880" w:hanging="360"/>
      </w:pPr>
      <w:rPr>
        <w:rFonts w:ascii="Wingdings 3" w:hAnsi="Wingdings 3" w:hint="default"/>
      </w:rPr>
    </w:lvl>
    <w:lvl w:ilvl="4" w:tplc="976A5C98" w:tentative="1">
      <w:start w:val="1"/>
      <w:numFmt w:val="bullet"/>
      <w:lvlText w:val=""/>
      <w:lvlJc w:val="left"/>
      <w:pPr>
        <w:tabs>
          <w:tab w:val="num" w:pos="3600"/>
        </w:tabs>
        <w:ind w:left="3600" w:hanging="360"/>
      </w:pPr>
      <w:rPr>
        <w:rFonts w:ascii="Wingdings 3" w:hAnsi="Wingdings 3" w:hint="default"/>
      </w:rPr>
    </w:lvl>
    <w:lvl w:ilvl="5" w:tplc="CEDE9FA4" w:tentative="1">
      <w:start w:val="1"/>
      <w:numFmt w:val="bullet"/>
      <w:lvlText w:val=""/>
      <w:lvlJc w:val="left"/>
      <w:pPr>
        <w:tabs>
          <w:tab w:val="num" w:pos="4320"/>
        </w:tabs>
        <w:ind w:left="4320" w:hanging="360"/>
      </w:pPr>
      <w:rPr>
        <w:rFonts w:ascii="Wingdings 3" w:hAnsi="Wingdings 3" w:hint="default"/>
      </w:rPr>
    </w:lvl>
    <w:lvl w:ilvl="6" w:tplc="E124A3E8" w:tentative="1">
      <w:start w:val="1"/>
      <w:numFmt w:val="bullet"/>
      <w:lvlText w:val=""/>
      <w:lvlJc w:val="left"/>
      <w:pPr>
        <w:tabs>
          <w:tab w:val="num" w:pos="5040"/>
        </w:tabs>
        <w:ind w:left="5040" w:hanging="360"/>
      </w:pPr>
      <w:rPr>
        <w:rFonts w:ascii="Wingdings 3" w:hAnsi="Wingdings 3" w:hint="default"/>
      </w:rPr>
    </w:lvl>
    <w:lvl w:ilvl="7" w:tplc="651659A8" w:tentative="1">
      <w:start w:val="1"/>
      <w:numFmt w:val="bullet"/>
      <w:lvlText w:val=""/>
      <w:lvlJc w:val="left"/>
      <w:pPr>
        <w:tabs>
          <w:tab w:val="num" w:pos="5760"/>
        </w:tabs>
        <w:ind w:left="5760" w:hanging="360"/>
      </w:pPr>
      <w:rPr>
        <w:rFonts w:ascii="Wingdings 3" w:hAnsi="Wingdings 3" w:hint="default"/>
      </w:rPr>
    </w:lvl>
    <w:lvl w:ilvl="8" w:tplc="0D282BF2"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4E125B9"/>
    <w:multiLevelType w:val="hybridMultilevel"/>
    <w:tmpl w:val="27C28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CC6864"/>
    <w:multiLevelType w:val="hybridMultilevel"/>
    <w:tmpl w:val="3B20B45A"/>
    <w:lvl w:ilvl="0" w:tplc="748CAE34">
      <w:start w:val="1"/>
      <w:numFmt w:val="bullet"/>
      <w:lvlText w:val="o"/>
      <w:lvlJc w:val="left"/>
      <w:pPr>
        <w:ind w:left="820" w:hanging="360"/>
      </w:pPr>
      <w:rPr>
        <w:rFonts w:ascii="Courier New" w:eastAsia="Courier New" w:hAnsi="Courier New" w:cs="Times New Roman" w:hint="default"/>
        <w:sz w:val="22"/>
        <w:szCs w:val="22"/>
      </w:rPr>
    </w:lvl>
    <w:lvl w:ilvl="1" w:tplc="B672CF40">
      <w:start w:val="1"/>
      <w:numFmt w:val="bullet"/>
      <w:lvlText w:val="•"/>
      <w:lvlJc w:val="left"/>
      <w:pPr>
        <w:ind w:left="1656" w:hanging="360"/>
      </w:pPr>
    </w:lvl>
    <w:lvl w:ilvl="2" w:tplc="5B6243A4">
      <w:start w:val="1"/>
      <w:numFmt w:val="bullet"/>
      <w:lvlText w:val="•"/>
      <w:lvlJc w:val="left"/>
      <w:pPr>
        <w:ind w:left="2492" w:hanging="360"/>
      </w:pPr>
    </w:lvl>
    <w:lvl w:ilvl="3" w:tplc="7070D424">
      <w:start w:val="1"/>
      <w:numFmt w:val="bullet"/>
      <w:lvlText w:val="•"/>
      <w:lvlJc w:val="left"/>
      <w:pPr>
        <w:ind w:left="3328" w:hanging="360"/>
      </w:pPr>
    </w:lvl>
    <w:lvl w:ilvl="4" w:tplc="05B40FAC">
      <w:start w:val="1"/>
      <w:numFmt w:val="bullet"/>
      <w:lvlText w:val="•"/>
      <w:lvlJc w:val="left"/>
      <w:pPr>
        <w:ind w:left="4164" w:hanging="360"/>
      </w:pPr>
    </w:lvl>
    <w:lvl w:ilvl="5" w:tplc="BEF8A6E0">
      <w:start w:val="1"/>
      <w:numFmt w:val="bullet"/>
      <w:lvlText w:val="•"/>
      <w:lvlJc w:val="left"/>
      <w:pPr>
        <w:ind w:left="5000" w:hanging="360"/>
      </w:pPr>
    </w:lvl>
    <w:lvl w:ilvl="6" w:tplc="6E68FA76">
      <w:start w:val="1"/>
      <w:numFmt w:val="bullet"/>
      <w:lvlText w:val="•"/>
      <w:lvlJc w:val="left"/>
      <w:pPr>
        <w:ind w:left="5836" w:hanging="360"/>
      </w:pPr>
    </w:lvl>
    <w:lvl w:ilvl="7" w:tplc="2700959C">
      <w:start w:val="1"/>
      <w:numFmt w:val="bullet"/>
      <w:lvlText w:val="•"/>
      <w:lvlJc w:val="left"/>
      <w:pPr>
        <w:ind w:left="6672" w:hanging="360"/>
      </w:pPr>
    </w:lvl>
    <w:lvl w:ilvl="8" w:tplc="2D708216">
      <w:start w:val="1"/>
      <w:numFmt w:val="bullet"/>
      <w:lvlText w:val="•"/>
      <w:lvlJc w:val="left"/>
      <w:pPr>
        <w:ind w:left="7508" w:hanging="360"/>
      </w:pPr>
    </w:lvl>
  </w:abstractNum>
  <w:abstractNum w:abstractNumId="8" w15:restartNumberingAfterBreak="0">
    <w:nsid w:val="16462EF0"/>
    <w:multiLevelType w:val="hybridMultilevel"/>
    <w:tmpl w:val="F6F4B2B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EE6FFA"/>
    <w:multiLevelType w:val="hybridMultilevel"/>
    <w:tmpl w:val="6A84A0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2D460E3"/>
    <w:multiLevelType w:val="hybridMultilevel"/>
    <w:tmpl w:val="5F549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B549AB"/>
    <w:multiLevelType w:val="hybridMultilevel"/>
    <w:tmpl w:val="FC0E2872"/>
    <w:lvl w:ilvl="0" w:tplc="04090001">
      <w:start w:val="1"/>
      <w:numFmt w:val="bullet"/>
      <w:lvlText w:val=""/>
      <w:lvlJc w:val="left"/>
      <w:pPr>
        <w:ind w:left="720" w:hanging="360"/>
      </w:pPr>
      <w:rPr>
        <w:rFonts w:ascii="Symbol" w:hAnsi="Symbol" w:hint="default"/>
      </w:rPr>
    </w:lvl>
    <w:lvl w:ilvl="1" w:tplc="E4BA4842">
      <w:numFmt w:val="bullet"/>
      <w:lvlText w:val="•"/>
      <w:lvlJc w:val="left"/>
      <w:pPr>
        <w:ind w:left="1440" w:hanging="360"/>
      </w:pPr>
      <w:rPr>
        <w:rFonts w:ascii="Cambria" w:eastAsiaTheme="minorHAnsi" w:hAnsi="Cambria"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9569D1"/>
    <w:multiLevelType w:val="hybridMultilevel"/>
    <w:tmpl w:val="6F242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BD513A"/>
    <w:multiLevelType w:val="hybridMultilevel"/>
    <w:tmpl w:val="E6E4415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82E15"/>
    <w:multiLevelType w:val="hybridMultilevel"/>
    <w:tmpl w:val="2C5AEAB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C649E4"/>
    <w:multiLevelType w:val="hybridMultilevel"/>
    <w:tmpl w:val="06F43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EE48A8"/>
    <w:multiLevelType w:val="hybridMultilevel"/>
    <w:tmpl w:val="DCF8B64E"/>
    <w:lvl w:ilvl="0" w:tplc="6212E6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8B0719"/>
    <w:multiLevelType w:val="hybridMultilevel"/>
    <w:tmpl w:val="DBDABFAE"/>
    <w:lvl w:ilvl="0" w:tplc="019658E8">
      <w:start w:val="1"/>
      <w:numFmt w:val="bullet"/>
      <w:lvlText w:val=""/>
      <w:lvlJc w:val="left"/>
      <w:pPr>
        <w:tabs>
          <w:tab w:val="num" w:pos="720"/>
        </w:tabs>
        <w:ind w:left="720" w:hanging="360"/>
      </w:pPr>
      <w:rPr>
        <w:rFonts w:ascii="Wingdings" w:hAnsi="Wingdings" w:hint="default"/>
      </w:rPr>
    </w:lvl>
    <w:lvl w:ilvl="1" w:tplc="2688898E" w:tentative="1">
      <w:start w:val="1"/>
      <w:numFmt w:val="bullet"/>
      <w:lvlText w:val=""/>
      <w:lvlJc w:val="left"/>
      <w:pPr>
        <w:tabs>
          <w:tab w:val="num" w:pos="1440"/>
        </w:tabs>
        <w:ind w:left="1440" w:hanging="360"/>
      </w:pPr>
      <w:rPr>
        <w:rFonts w:ascii="Wingdings" w:hAnsi="Wingdings" w:hint="default"/>
      </w:rPr>
    </w:lvl>
    <w:lvl w:ilvl="2" w:tplc="6F0A33B6" w:tentative="1">
      <w:start w:val="1"/>
      <w:numFmt w:val="bullet"/>
      <w:lvlText w:val=""/>
      <w:lvlJc w:val="left"/>
      <w:pPr>
        <w:tabs>
          <w:tab w:val="num" w:pos="2160"/>
        </w:tabs>
        <w:ind w:left="2160" w:hanging="360"/>
      </w:pPr>
      <w:rPr>
        <w:rFonts w:ascii="Wingdings" w:hAnsi="Wingdings" w:hint="default"/>
      </w:rPr>
    </w:lvl>
    <w:lvl w:ilvl="3" w:tplc="3B78EF1C" w:tentative="1">
      <w:start w:val="1"/>
      <w:numFmt w:val="bullet"/>
      <w:lvlText w:val=""/>
      <w:lvlJc w:val="left"/>
      <w:pPr>
        <w:tabs>
          <w:tab w:val="num" w:pos="2880"/>
        </w:tabs>
        <w:ind w:left="2880" w:hanging="360"/>
      </w:pPr>
      <w:rPr>
        <w:rFonts w:ascii="Wingdings" w:hAnsi="Wingdings" w:hint="default"/>
      </w:rPr>
    </w:lvl>
    <w:lvl w:ilvl="4" w:tplc="95FEAB0A" w:tentative="1">
      <w:start w:val="1"/>
      <w:numFmt w:val="bullet"/>
      <w:lvlText w:val=""/>
      <w:lvlJc w:val="left"/>
      <w:pPr>
        <w:tabs>
          <w:tab w:val="num" w:pos="3600"/>
        </w:tabs>
        <w:ind w:left="3600" w:hanging="360"/>
      </w:pPr>
      <w:rPr>
        <w:rFonts w:ascii="Wingdings" w:hAnsi="Wingdings" w:hint="default"/>
      </w:rPr>
    </w:lvl>
    <w:lvl w:ilvl="5" w:tplc="27D8F142" w:tentative="1">
      <w:start w:val="1"/>
      <w:numFmt w:val="bullet"/>
      <w:lvlText w:val=""/>
      <w:lvlJc w:val="left"/>
      <w:pPr>
        <w:tabs>
          <w:tab w:val="num" w:pos="4320"/>
        </w:tabs>
        <w:ind w:left="4320" w:hanging="360"/>
      </w:pPr>
      <w:rPr>
        <w:rFonts w:ascii="Wingdings" w:hAnsi="Wingdings" w:hint="default"/>
      </w:rPr>
    </w:lvl>
    <w:lvl w:ilvl="6" w:tplc="2BF00932" w:tentative="1">
      <w:start w:val="1"/>
      <w:numFmt w:val="bullet"/>
      <w:lvlText w:val=""/>
      <w:lvlJc w:val="left"/>
      <w:pPr>
        <w:tabs>
          <w:tab w:val="num" w:pos="5040"/>
        </w:tabs>
        <w:ind w:left="5040" w:hanging="360"/>
      </w:pPr>
      <w:rPr>
        <w:rFonts w:ascii="Wingdings" w:hAnsi="Wingdings" w:hint="default"/>
      </w:rPr>
    </w:lvl>
    <w:lvl w:ilvl="7" w:tplc="0052AD80" w:tentative="1">
      <w:start w:val="1"/>
      <w:numFmt w:val="bullet"/>
      <w:lvlText w:val=""/>
      <w:lvlJc w:val="left"/>
      <w:pPr>
        <w:tabs>
          <w:tab w:val="num" w:pos="5760"/>
        </w:tabs>
        <w:ind w:left="5760" w:hanging="360"/>
      </w:pPr>
      <w:rPr>
        <w:rFonts w:ascii="Wingdings" w:hAnsi="Wingdings" w:hint="default"/>
      </w:rPr>
    </w:lvl>
    <w:lvl w:ilvl="8" w:tplc="BB42634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04B37E3"/>
    <w:multiLevelType w:val="hybridMultilevel"/>
    <w:tmpl w:val="6DF82F80"/>
    <w:lvl w:ilvl="0" w:tplc="9B126B26">
      <w:start w:val="1"/>
      <w:numFmt w:val="bullet"/>
      <w:lvlText w:val="o"/>
      <w:lvlJc w:val="left"/>
      <w:pPr>
        <w:ind w:left="820" w:hanging="360"/>
      </w:pPr>
      <w:rPr>
        <w:rFonts w:ascii="Courier New" w:eastAsia="Courier New" w:hAnsi="Courier New" w:cs="Times New Roman" w:hint="default"/>
        <w:w w:val="99"/>
        <w:sz w:val="20"/>
        <w:szCs w:val="20"/>
      </w:rPr>
    </w:lvl>
    <w:lvl w:ilvl="1" w:tplc="2B6E935E">
      <w:start w:val="1"/>
      <w:numFmt w:val="bullet"/>
      <w:lvlText w:val="•"/>
      <w:lvlJc w:val="left"/>
      <w:pPr>
        <w:ind w:left="1664" w:hanging="360"/>
      </w:pPr>
    </w:lvl>
    <w:lvl w:ilvl="2" w:tplc="1BEED4D2">
      <w:start w:val="1"/>
      <w:numFmt w:val="bullet"/>
      <w:lvlText w:val="•"/>
      <w:lvlJc w:val="left"/>
      <w:pPr>
        <w:ind w:left="2508" w:hanging="360"/>
      </w:pPr>
    </w:lvl>
    <w:lvl w:ilvl="3" w:tplc="286AAEE4">
      <w:start w:val="1"/>
      <w:numFmt w:val="bullet"/>
      <w:lvlText w:val="•"/>
      <w:lvlJc w:val="left"/>
      <w:pPr>
        <w:ind w:left="3352" w:hanging="360"/>
      </w:pPr>
    </w:lvl>
    <w:lvl w:ilvl="4" w:tplc="D4B49B58">
      <w:start w:val="1"/>
      <w:numFmt w:val="bullet"/>
      <w:lvlText w:val="•"/>
      <w:lvlJc w:val="left"/>
      <w:pPr>
        <w:ind w:left="4196" w:hanging="360"/>
      </w:pPr>
    </w:lvl>
    <w:lvl w:ilvl="5" w:tplc="EB4697D6">
      <w:start w:val="1"/>
      <w:numFmt w:val="bullet"/>
      <w:lvlText w:val="•"/>
      <w:lvlJc w:val="left"/>
      <w:pPr>
        <w:ind w:left="5040" w:hanging="360"/>
      </w:pPr>
    </w:lvl>
    <w:lvl w:ilvl="6" w:tplc="854EA9BE">
      <w:start w:val="1"/>
      <w:numFmt w:val="bullet"/>
      <w:lvlText w:val="•"/>
      <w:lvlJc w:val="left"/>
      <w:pPr>
        <w:ind w:left="5884" w:hanging="360"/>
      </w:pPr>
    </w:lvl>
    <w:lvl w:ilvl="7" w:tplc="8CC25D16">
      <w:start w:val="1"/>
      <w:numFmt w:val="bullet"/>
      <w:lvlText w:val="•"/>
      <w:lvlJc w:val="left"/>
      <w:pPr>
        <w:ind w:left="6728" w:hanging="360"/>
      </w:pPr>
    </w:lvl>
    <w:lvl w:ilvl="8" w:tplc="AAD406C6">
      <w:start w:val="1"/>
      <w:numFmt w:val="bullet"/>
      <w:lvlText w:val="•"/>
      <w:lvlJc w:val="left"/>
      <w:pPr>
        <w:ind w:left="7572" w:hanging="360"/>
      </w:pPr>
    </w:lvl>
  </w:abstractNum>
  <w:abstractNum w:abstractNumId="19" w15:restartNumberingAfterBreak="0">
    <w:nsid w:val="40F24F02"/>
    <w:multiLevelType w:val="hybridMultilevel"/>
    <w:tmpl w:val="912007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7624BE6"/>
    <w:multiLevelType w:val="hybridMultilevel"/>
    <w:tmpl w:val="10F8564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E8931F6"/>
    <w:multiLevelType w:val="hybridMultilevel"/>
    <w:tmpl w:val="B66E4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1674D3"/>
    <w:multiLevelType w:val="hybridMultilevel"/>
    <w:tmpl w:val="0554BD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4795070"/>
    <w:multiLevelType w:val="multilevel"/>
    <w:tmpl w:val="1009001F"/>
    <w:lvl w:ilvl="0">
      <w:start w:val="1"/>
      <w:numFmt w:val="decimal"/>
      <w:lvlText w:val="%1."/>
      <w:lvlJc w:val="left"/>
      <w:pPr>
        <w:ind w:left="360" w:hanging="360"/>
      </w:pPr>
    </w:lvl>
    <w:lvl w:ilvl="1">
      <w:start w:val="1"/>
      <w:numFmt w:val="decimal"/>
      <w:lvlText w:val="%1.%2."/>
      <w:lvlJc w:val="left"/>
      <w:pPr>
        <w:ind w:left="5961"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1E3710C"/>
    <w:multiLevelType w:val="hybridMultilevel"/>
    <w:tmpl w:val="32C61C5E"/>
    <w:lvl w:ilvl="0" w:tplc="10090001">
      <w:start w:val="1"/>
      <w:numFmt w:val="bullet"/>
      <w:lvlText w:val=""/>
      <w:lvlJc w:val="left"/>
      <w:pPr>
        <w:ind w:left="734" w:hanging="360"/>
      </w:pPr>
      <w:rPr>
        <w:rFonts w:ascii="Symbol" w:hAnsi="Symbol" w:hint="default"/>
      </w:rPr>
    </w:lvl>
    <w:lvl w:ilvl="1" w:tplc="10090003" w:tentative="1">
      <w:start w:val="1"/>
      <w:numFmt w:val="bullet"/>
      <w:lvlText w:val="o"/>
      <w:lvlJc w:val="left"/>
      <w:pPr>
        <w:ind w:left="1454" w:hanging="360"/>
      </w:pPr>
      <w:rPr>
        <w:rFonts w:ascii="Courier New" w:hAnsi="Courier New" w:cs="Courier New" w:hint="default"/>
      </w:rPr>
    </w:lvl>
    <w:lvl w:ilvl="2" w:tplc="10090005" w:tentative="1">
      <w:start w:val="1"/>
      <w:numFmt w:val="bullet"/>
      <w:lvlText w:val=""/>
      <w:lvlJc w:val="left"/>
      <w:pPr>
        <w:ind w:left="2174" w:hanging="360"/>
      </w:pPr>
      <w:rPr>
        <w:rFonts w:ascii="Wingdings" w:hAnsi="Wingdings" w:hint="default"/>
      </w:rPr>
    </w:lvl>
    <w:lvl w:ilvl="3" w:tplc="10090001" w:tentative="1">
      <w:start w:val="1"/>
      <w:numFmt w:val="bullet"/>
      <w:lvlText w:val=""/>
      <w:lvlJc w:val="left"/>
      <w:pPr>
        <w:ind w:left="2894" w:hanging="360"/>
      </w:pPr>
      <w:rPr>
        <w:rFonts w:ascii="Symbol" w:hAnsi="Symbol" w:hint="default"/>
      </w:rPr>
    </w:lvl>
    <w:lvl w:ilvl="4" w:tplc="10090003" w:tentative="1">
      <w:start w:val="1"/>
      <w:numFmt w:val="bullet"/>
      <w:lvlText w:val="o"/>
      <w:lvlJc w:val="left"/>
      <w:pPr>
        <w:ind w:left="3614" w:hanging="360"/>
      </w:pPr>
      <w:rPr>
        <w:rFonts w:ascii="Courier New" w:hAnsi="Courier New" w:cs="Courier New" w:hint="default"/>
      </w:rPr>
    </w:lvl>
    <w:lvl w:ilvl="5" w:tplc="10090005" w:tentative="1">
      <w:start w:val="1"/>
      <w:numFmt w:val="bullet"/>
      <w:lvlText w:val=""/>
      <w:lvlJc w:val="left"/>
      <w:pPr>
        <w:ind w:left="4334" w:hanging="360"/>
      </w:pPr>
      <w:rPr>
        <w:rFonts w:ascii="Wingdings" w:hAnsi="Wingdings" w:hint="default"/>
      </w:rPr>
    </w:lvl>
    <w:lvl w:ilvl="6" w:tplc="10090001" w:tentative="1">
      <w:start w:val="1"/>
      <w:numFmt w:val="bullet"/>
      <w:lvlText w:val=""/>
      <w:lvlJc w:val="left"/>
      <w:pPr>
        <w:ind w:left="5054" w:hanging="360"/>
      </w:pPr>
      <w:rPr>
        <w:rFonts w:ascii="Symbol" w:hAnsi="Symbol" w:hint="default"/>
      </w:rPr>
    </w:lvl>
    <w:lvl w:ilvl="7" w:tplc="10090003" w:tentative="1">
      <w:start w:val="1"/>
      <w:numFmt w:val="bullet"/>
      <w:lvlText w:val="o"/>
      <w:lvlJc w:val="left"/>
      <w:pPr>
        <w:ind w:left="5774" w:hanging="360"/>
      </w:pPr>
      <w:rPr>
        <w:rFonts w:ascii="Courier New" w:hAnsi="Courier New" w:cs="Courier New" w:hint="default"/>
      </w:rPr>
    </w:lvl>
    <w:lvl w:ilvl="8" w:tplc="10090005" w:tentative="1">
      <w:start w:val="1"/>
      <w:numFmt w:val="bullet"/>
      <w:lvlText w:val=""/>
      <w:lvlJc w:val="left"/>
      <w:pPr>
        <w:ind w:left="6494" w:hanging="360"/>
      </w:pPr>
      <w:rPr>
        <w:rFonts w:ascii="Wingdings" w:hAnsi="Wingdings" w:hint="default"/>
      </w:rPr>
    </w:lvl>
  </w:abstractNum>
  <w:abstractNum w:abstractNumId="25" w15:restartNumberingAfterBreak="0">
    <w:nsid w:val="74023207"/>
    <w:multiLevelType w:val="hybridMultilevel"/>
    <w:tmpl w:val="E9C84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F9441F"/>
    <w:multiLevelType w:val="hybridMultilevel"/>
    <w:tmpl w:val="5C7ED42C"/>
    <w:lvl w:ilvl="0" w:tplc="6BC294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4C73A1"/>
    <w:multiLevelType w:val="hybridMultilevel"/>
    <w:tmpl w:val="52108A9E"/>
    <w:lvl w:ilvl="0" w:tplc="04090001">
      <w:start w:val="1"/>
      <w:numFmt w:val="bullet"/>
      <w:lvlText w:val=""/>
      <w:lvlJc w:val="left"/>
      <w:pPr>
        <w:tabs>
          <w:tab w:val="num" w:pos="374"/>
        </w:tabs>
        <w:ind w:left="374" w:hanging="360"/>
      </w:pPr>
      <w:rPr>
        <w:rFonts w:ascii="Symbol" w:hAnsi="Symbol" w:hint="default"/>
      </w:rPr>
    </w:lvl>
    <w:lvl w:ilvl="1" w:tplc="04090003">
      <w:start w:val="1"/>
      <w:numFmt w:val="bullet"/>
      <w:lvlText w:val="o"/>
      <w:lvlJc w:val="left"/>
      <w:pPr>
        <w:tabs>
          <w:tab w:val="num" w:pos="1094"/>
        </w:tabs>
        <w:ind w:left="1094" w:hanging="360"/>
      </w:pPr>
      <w:rPr>
        <w:rFonts w:ascii="Courier New" w:hAnsi="Courier New" w:cs="Courier New" w:hint="default"/>
      </w:rPr>
    </w:lvl>
    <w:lvl w:ilvl="2" w:tplc="04090005">
      <w:start w:val="1"/>
      <w:numFmt w:val="bullet"/>
      <w:lvlText w:val=""/>
      <w:lvlJc w:val="left"/>
      <w:pPr>
        <w:tabs>
          <w:tab w:val="num" w:pos="1814"/>
        </w:tabs>
        <w:ind w:left="1814" w:hanging="360"/>
      </w:pPr>
      <w:rPr>
        <w:rFonts w:ascii="Wingdings" w:hAnsi="Wingdings" w:hint="default"/>
      </w:rPr>
    </w:lvl>
    <w:lvl w:ilvl="3" w:tplc="04090001" w:tentative="1">
      <w:start w:val="1"/>
      <w:numFmt w:val="bullet"/>
      <w:lvlText w:val=""/>
      <w:lvlJc w:val="left"/>
      <w:pPr>
        <w:tabs>
          <w:tab w:val="num" w:pos="2534"/>
        </w:tabs>
        <w:ind w:left="2534" w:hanging="360"/>
      </w:pPr>
      <w:rPr>
        <w:rFonts w:ascii="Symbol" w:hAnsi="Symbol" w:hint="default"/>
      </w:rPr>
    </w:lvl>
    <w:lvl w:ilvl="4" w:tplc="04090003" w:tentative="1">
      <w:start w:val="1"/>
      <w:numFmt w:val="bullet"/>
      <w:lvlText w:val="o"/>
      <w:lvlJc w:val="left"/>
      <w:pPr>
        <w:tabs>
          <w:tab w:val="num" w:pos="3254"/>
        </w:tabs>
        <w:ind w:left="3254" w:hanging="360"/>
      </w:pPr>
      <w:rPr>
        <w:rFonts w:ascii="Courier New" w:hAnsi="Courier New" w:cs="Courier New" w:hint="default"/>
      </w:rPr>
    </w:lvl>
    <w:lvl w:ilvl="5" w:tplc="04090005" w:tentative="1">
      <w:start w:val="1"/>
      <w:numFmt w:val="bullet"/>
      <w:lvlText w:val=""/>
      <w:lvlJc w:val="left"/>
      <w:pPr>
        <w:tabs>
          <w:tab w:val="num" w:pos="3974"/>
        </w:tabs>
        <w:ind w:left="3974" w:hanging="360"/>
      </w:pPr>
      <w:rPr>
        <w:rFonts w:ascii="Wingdings" w:hAnsi="Wingdings" w:hint="default"/>
      </w:rPr>
    </w:lvl>
    <w:lvl w:ilvl="6" w:tplc="04090001" w:tentative="1">
      <w:start w:val="1"/>
      <w:numFmt w:val="bullet"/>
      <w:lvlText w:val=""/>
      <w:lvlJc w:val="left"/>
      <w:pPr>
        <w:tabs>
          <w:tab w:val="num" w:pos="4694"/>
        </w:tabs>
        <w:ind w:left="4694" w:hanging="360"/>
      </w:pPr>
      <w:rPr>
        <w:rFonts w:ascii="Symbol" w:hAnsi="Symbol" w:hint="default"/>
      </w:rPr>
    </w:lvl>
    <w:lvl w:ilvl="7" w:tplc="04090003" w:tentative="1">
      <w:start w:val="1"/>
      <w:numFmt w:val="bullet"/>
      <w:lvlText w:val="o"/>
      <w:lvlJc w:val="left"/>
      <w:pPr>
        <w:tabs>
          <w:tab w:val="num" w:pos="5414"/>
        </w:tabs>
        <w:ind w:left="5414" w:hanging="360"/>
      </w:pPr>
      <w:rPr>
        <w:rFonts w:ascii="Courier New" w:hAnsi="Courier New" w:cs="Courier New" w:hint="default"/>
      </w:rPr>
    </w:lvl>
    <w:lvl w:ilvl="8" w:tplc="04090005" w:tentative="1">
      <w:start w:val="1"/>
      <w:numFmt w:val="bullet"/>
      <w:lvlText w:val=""/>
      <w:lvlJc w:val="left"/>
      <w:pPr>
        <w:tabs>
          <w:tab w:val="num" w:pos="6134"/>
        </w:tabs>
        <w:ind w:left="6134" w:hanging="360"/>
      </w:pPr>
      <w:rPr>
        <w:rFonts w:ascii="Wingdings" w:hAnsi="Wingdings" w:hint="default"/>
      </w:rPr>
    </w:lvl>
  </w:abstractNum>
  <w:abstractNum w:abstractNumId="28" w15:restartNumberingAfterBreak="0">
    <w:nsid w:val="7BAD78C6"/>
    <w:multiLevelType w:val="hybridMultilevel"/>
    <w:tmpl w:val="317CC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F6634D"/>
    <w:multiLevelType w:val="hybridMultilevel"/>
    <w:tmpl w:val="883E2610"/>
    <w:lvl w:ilvl="0" w:tplc="10090001">
      <w:start w:val="1"/>
      <w:numFmt w:val="bullet"/>
      <w:lvlText w:val=""/>
      <w:lvlJc w:val="left"/>
      <w:pPr>
        <w:ind w:left="734" w:hanging="360"/>
      </w:pPr>
      <w:rPr>
        <w:rFonts w:ascii="Symbol" w:hAnsi="Symbol" w:hint="default"/>
      </w:rPr>
    </w:lvl>
    <w:lvl w:ilvl="1" w:tplc="10090003" w:tentative="1">
      <w:start w:val="1"/>
      <w:numFmt w:val="bullet"/>
      <w:lvlText w:val="o"/>
      <w:lvlJc w:val="left"/>
      <w:pPr>
        <w:ind w:left="1454" w:hanging="360"/>
      </w:pPr>
      <w:rPr>
        <w:rFonts w:ascii="Courier New" w:hAnsi="Courier New" w:cs="Courier New" w:hint="default"/>
      </w:rPr>
    </w:lvl>
    <w:lvl w:ilvl="2" w:tplc="10090005" w:tentative="1">
      <w:start w:val="1"/>
      <w:numFmt w:val="bullet"/>
      <w:lvlText w:val=""/>
      <w:lvlJc w:val="left"/>
      <w:pPr>
        <w:ind w:left="2174" w:hanging="360"/>
      </w:pPr>
      <w:rPr>
        <w:rFonts w:ascii="Wingdings" w:hAnsi="Wingdings" w:hint="default"/>
      </w:rPr>
    </w:lvl>
    <w:lvl w:ilvl="3" w:tplc="10090001" w:tentative="1">
      <w:start w:val="1"/>
      <w:numFmt w:val="bullet"/>
      <w:lvlText w:val=""/>
      <w:lvlJc w:val="left"/>
      <w:pPr>
        <w:ind w:left="2894" w:hanging="360"/>
      </w:pPr>
      <w:rPr>
        <w:rFonts w:ascii="Symbol" w:hAnsi="Symbol" w:hint="default"/>
      </w:rPr>
    </w:lvl>
    <w:lvl w:ilvl="4" w:tplc="10090003" w:tentative="1">
      <w:start w:val="1"/>
      <w:numFmt w:val="bullet"/>
      <w:lvlText w:val="o"/>
      <w:lvlJc w:val="left"/>
      <w:pPr>
        <w:ind w:left="3614" w:hanging="360"/>
      </w:pPr>
      <w:rPr>
        <w:rFonts w:ascii="Courier New" w:hAnsi="Courier New" w:cs="Courier New" w:hint="default"/>
      </w:rPr>
    </w:lvl>
    <w:lvl w:ilvl="5" w:tplc="10090005" w:tentative="1">
      <w:start w:val="1"/>
      <w:numFmt w:val="bullet"/>
      <w:lvlText w:val=""/>
      <w:lvlJc w:val="left"/>
      <w:pPr>
        <w:ind w:left="4334" w:hanging="360"/>
      </w:pPr>
      <w:rPr>
        <w:rFonts w:ascii="Wingdings" w:hAnsi="Wingdings" w:hint="default"/>
      </w:rPr>
    </w:lvl>
    <w:lvl w:ilvl="6" w:tplc="10090001" w:tentative="1">
      <w:start w:val="1"/>
      <w:numFmt w:val="bullet"/>
      <w:lvlText w:val=""/>
      <w:lvlJc w:val="left"/>
      <w:pPr>
        <w:ind w:left="5054" w:hanging="360"/>
      </w:pPr>
      <w:rPr>
        <w:rFonts w:ascii="Symbol" w:hAnsi="Symbol" w:hint="default"/>
      </w:rPr>
    </w:lvl>
    <w:lvl w:ilvl="7" w:tplc="10090003" w:tentative="1">
      <w:start w:val="1"/>
      <w:numFmt w:val="bullet"/>
      <w:lvlText w:val="o"/>
      <w:lvlJc w:val="left"/>
      <w:pPr>
        <w:ind w:left="5774" w:hanging="360"/>
      </w:pPr>
      <w:rPr>
        <w:rFonts w:ascii="Courier New" w:hAnsi="Courier New" w:cs="Courier New" w:hint="default"/>
      </w:rPr>
    </w:lvl>
    <w:lvl w:ilvl="8" w:tplc="10090005" w:tentative="1">
      <w:start w:val="1"/>
      <w:numFmt w:val="bullet"/>
      <w:lvlText w:val=""/>
      <w:lvlJc w:val="left"/>
      <w:pPr>
        <w:ind w:left="6494" w:hanging="360"/>
      </w:pPr>
      <w:rPr>
        <w:rFonts w:ascii="Wingdings" w:hAnsi="Wingdings" w:hint="default"/>
      </w:rPr>
    </w:lvl>
  </w:abstractNum>
  <w:abstractNum w:abstractNumId="30" w15:restartNumberingAfterBreak="0">
    <w:nsid w:val="7DE64722"/>
    <w:multiLevelType w:val="multilevel"/>
    <w:tmpl w:val="68BA12B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1"/>
  </w:num>
  <w:num w:numId="2">
    <w:abstractNumId w:val="16"/>
  </w:num>
  <w:num w:numId="3">
    <w:abstractNumId w:val="11"/>
  </w:num>
  <w:num w:numId="4">
    <w:abstractNumId w:val="14"/>
  </w:num>
  <w:num w:numId="5">
    <w:abstractNumId w:val="13"/>
  </w:num>
  <w:num w:numId="6">
    <w:abstractNumId w:val="8"/>
  </w:num>
  <w:num w:numId="7">
    <w:abstractNumId w:val="12"/>
  </w:num>
  <w:num w:numId="8">
    <w:abstractNumId w:val="15"/>
  </w:num>
  <w:num w:numId="9">
    <w:abstractNumId w:val="28"/>
  </w:num>
  <w:num w:numId="10">
    <w:abstractNumId w:val="10"/>
  </w:num>
  <w:num w:numId="11">
    <w:abstractNumId w:val="2"/>
  </w:num>
  <w:num w:numId="12">
    <w:abstractNumId w:val="7"/>
  </w:num>
  <w:num w:numId="13">
    <w:abstractNumId w:val="18"/>
  </w:num>
  <w:num w:numId="14">
    <w:abstractNumId w:val="0"/>
  </w:num>
  <w:num w:numId="15">
    <w:abstractNumId w:val="27"/>
  </w:num>
  <w:num w:numId="16">
    <w:abstractNumId w:val="9"/>
  </w:num>
  <w:num w:numId="17">
    <w:abstractNumId w:val="5"/>
  </w:num>
  <w:num w:numId="18">
    <w:abstractNumId w:val="4"/>
  </w:num>
  <w:num w:numId="19">
    <w:abstractNumId w:val="23"/>
  </w:num>
  <w:num w:numId="20">
    <w:abstractNumId w:val="20"/>
  </w:num>
  <w:num w:numId="21">
    <w:abstractNumId w:val="22"/>
  </w:num>
  <w:num w:numId="22">
    <w:abstractNumId w:val="3"/>
  </w:num>
  <w:num w:numId="23">
    <w:abstractNumId w:val="6"/>
  </w:num>
  <w:num w:numId="24">
    <w:abstractNumId w:val="29"/>
  </w:num>
  <w:num w:numId="25">
    <w:abstractNumId w:val="24"/>
  </w:num>
  <w:num w:numId="26">
    <w:abstractNumId w:val="25"/>
  </w:num>
  <w:num w:numId="27">
    <w:abstractNumId w:val="1"/>
  </w:num>
  <w:num w:numId="28">
    <w:abstractNumId w:val="17"/>
  </w:num>
  <w:num w:numId="29">
    <w:abstractNumId w:val="30"/>
  </w:num>
  <w:num w:numId="30">
    <w:abstractNumId w:val="19"/>
  </w:num>
  <w:num w:numId="31">
    <w:abstractNumId w:val="2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Ian D. Smith">
    <w15:presenceInfo w15:providerId="None" w15:userId="Ian D. Smi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124"/>
    <w:rsid w:val="00000477"/>
    <w:rsid w:val="00001E19"/>
    <w:rsid w:val="00007C05"/>
    <w:rsid w:val="00010C3A"/>
    <w:rsid w:val="0001484C"/>
    <w:rsid w:val="00023DBA"/>
    <w:rsid w:val="000246CB"/>
    <w:rsid w:val="00024880"/>
    <w:rsid w:val="000257E7"/>
    <w:rsid w:val="000261D8"/>
    <w:rsid w:val="00037C03"/>
    <w:rsid w:val="00043062"/>
    <w:rsid w:val="0004490E"/>
    <w:rsid w:val="00044B1C"/>
    <w:rsid w:val="00045A49"/>
    <w:rsid w:val="000460F5"/>
    <w:rsid w:val="0005066D"/>
    <w:rsid w:val="00055655"/>
    <w:rsid w:val="00056A85"/>
    <w:rsid w:val="00064E6D"/>
    <w:rsid w:val="0007167E"/>
    <w:rsid w:val="00085791"/>
    <w:rsid w:val="00087626"/>
    <w:rsid w:val="00087790"/>
    <w:rsid w:val="00091E52"/>
    <w:rsid w:val="00093C7C"/>
    <w:rsid w:val="000A33D8"/>
    <w:rsid w:val="000A5D3D"/>
    <w:rsid w:val="000A61DD"/>
    <w:rsid w:val="000B0498"/>
    <w:rsid w:val="000B1672"/>
    <w:rsid w:val="000B4A9D"/>
    <w:rsid w:val="000C12DB"/>
    <w:rsid w:val="000C140D"/>
    <w:rsid w:val="000C67F0"/>
    <w:rsid w:val="000D22B5"/>
    <w:rsid w:val="000E2591"/>
    <w:rsid w:val="000E5832"/>
    <w:rsid w:val="000E5D82"/>
    <w:rsid w:val="000F160C"/>
    <w:rsid w:val="0010633A"/>
    <w:rsid w:val="001070F3"/>
    <w:rsid w:val="00116A03"/>
    <w:rsid w:val="001206AE"/>
    <w:rsid w:val="00127B00"/>
    <w:rsid w:val="0013020B"/>
    <w:rsid w:val="00130529"/>
    <w:rsid w:val="00136ABB"/>
    <w:rsid w:val="0014649E"/>
    <w:rsid w:val="0015760C"/>
    <w:rsid w:val="001644A2"/>
    <w:rsid w:val="00165960"/>
    <w:rsid w:val="0016617C"/>
    <w:rsid w:val="00167B3F"/>
    <w:rsid w:val="00171A13"/>
    <w:rsid w:val="001732B7"/>
    <w:rsid w:val="00175D15"/>
    <w:rsid w:val="0018054A"/>
    <w:rsid w:val="00180F1C"/>
    <w:rsid w:val="00192E78"/>
    <w:rsid w:val="001971A0"/>
    <w:rsid w:val="001A1878"/>
    <w:rsid w:val="001A28D3"/>
    <w:rsid w:val="001A65FB"/>
    <w:rsid w:val="001B0843"/>
    <w:rsid w:val="001B14C6"/>
    <w:rsid w:val="001B1B5C"/>
    <w:rsid w:val="001B67F1"/>
    <w:rsid w:val="001C3CFC"/>
    <w:rsid w:val="001D1385"/>
    <w:rsid w:val="001D2270"/>
    <w:rsid w:val="001D4694"/>
    <w:rsid w:val="001E041B"/>
    <w:rsid w:val="001E178C"/>
    <w:rsid w:val="001E2D5D"/>
    <w:rsid w:val="001F1203"/>
    <w:rsid w:val="001F5048"/>
    <w:rsid w:val="001F748D"/>
    <w:rsid w:val="00202AD0"/>
    <w:rsid w:val="00205B60"/>
    <w:rsid w:val="002073A1"/>
    <w:rsid w:val="00210701"/>
    <w:rsid w:val="00220B3F"/>
    <w:rsid w:val="00224E07"/>
    <w:rsid w:val="0022733E"/>
    <w:rsid w:val="0022798E"/>
    <w:rsid w:val="0023717E"/>
    <w:rsid w:val="00256F97"/>
    <w:rsid w:val="0026065E"/>
    <w:rsid w:val="002617B8"/>
    <w:rsid w:val="00263952"/>
    <w:rsid w:val="002673A7"/>
    <w:rsid w:val="0027521C"/>
    <w:rsid w:val="002776AF"/>
    <w:rsid w:val="0028438E"/>
    <w:rsid w:val="00290452"/>
    <w:rsid w:val="00296952"/>
    <w:rsid w:val="002A45BD"/>
    <w:rsid w:val="002B0F85"/>
    <w:rsid w:val="002B12FD"/>
    <w:rsid w:val="002B2355"/>
    <w:rsid w:val="002C0BD7"/>
    <w:rsid w:val="002C0C39"/>
    <w:rsid w:val="002C137C"/>
    <w:rsid w:val="002C384D"/>
    <w:rsid w:val="002C61D9"/>
    <w:rsid w:val="002D12C9"/>
    <w:rsid w:val="002D282C"/>
    <w:rsid w:val="002D7070"/>
    <w:rsid w:val="002D76D7"/>
    <w:rsid w:val="002E084B"/>
    <w:rsid w:val="002E7F65"/>
    <w:rsid w:val="002F215C"/>
    <w:rsid w:val="002F2442"/>
    <w:rsid w:val="002F26FB"/>
    <w:rsid w:val="002F3174"/>
    <w:rsid w:val="002F4CC8"/>
    <w:rsid w:val="00300272"/>
    <w:rsid w:val="00302649"/>
    <w:rsid w:val="00312D4B"/>
    <w:rsid w:val="003149A8"/>
    <w:rsid w:val="00315B99"/>
    <w:rsid w:val="0032227F"/>
    <w:rsid w:val="00324AE1"/>
    <w:rsid w:val="00332088"/>
    <w:rsid w:val="003332C7"/>
    <w:rsid w:val="003336B3"/>
    <w:rsid w:val="0033502E"/>
    <w:rsid w:val="00336ED8"/>
    <w:rsid w:val="00336F72"/>
    <w:rsid w:val="00337AF9"/>
    <w:rsid w:val="00337EBF"/>
    <w:rsid w:val="00351C84"/>
    <w:rsid w:val="00353130"/>
    <w:rsid w:val="003532F3"/>
    <w:rsid w:val="003559A7"/>
    <w:rsid w:val="00362C1E"/>
    <w:rsid w:val="00373BD2"/>
    <w:rsid w:val="00374D86"/>
    <w:rsid w:val="00382257"/>
    <w:rsid w:val="003902C5"/>
    <w:rsid w:val="00395082"/>
    <w:rsid w:val="00396F5F"/>
    <w:rsid w:val="003A2B2F"/>
    <w:rsid w:val="003A79FE"/>
    <w:rsid w:val="003B37E9"/>
    <w:rsid w:val="003B752C"/>
    <w:rsid w:val="003C3D7F"/>
    <w:rsid w:val="003C5779"/>
    <w:rsid w:val="003D09C2"/>
    <w:rsid w:val="003D0D76"/>
    <w:rsid w:val="003E0349"/>
    <w:rsid w:val="003E4409"/>
    <w:rsid w:val="003E5F7F"/>
    <w:rsid w:val="003F3080"/>
    <w:rsid w:val="003F5120"/>
    <w:rsid w:val="0040021C"/>
    <w:rsid w:val="0040290D"/>
    <w:rsid w:val="0040573B"/>
    <w:rsid w:val="0041170B"/>
    <w:rsid w:val="00413D6F"/>
    <w:rsid w:val="00417210"/>
    <w:rsid w:val="0042115D"/>
    <w:rsid w:val="004218B8"/>
    <w:rsid w:val="00423AED"/>
    <w:rsid w:val="0042511A"/>
    <w:rsid w:val="004262B3"/>
    <w:rsid w:val="004269CB"/>
    <w:rsid w:val="00431D73"/>
    <w:rsid w:val="0043269D"/>
    <w:rsid w:val="004328C4"/>
    <w:rsid w:val="004346D7"/>
    <w:rsid w:val="004377D1"/>
    <w:rsid w:val="00440E84"/>
    <w:rsid w:val="00442DA0"/>
    <w:rsid w:val="0044389E"/>
    <w:rsid w:val="004505A5"/>
    <w:rsid w:val="00450C32"/>
    <w:rsid w:val="00451860"/>
    <w:rsid w:val="004521CA"/>
    <w:rsid w:val="004559AA"/>
    <w:rsid w:val="0046122C"/>
    <w:rsid w:val="00466622"/>
    <w:rsid w:val="00467BB3"/>
    <w:rsid w:val="00471524"/>
    <w:rsid w:val="0047285D"/>
    <w:rsid w:val="0047353B"/>
    <w:rsid w:val="004813D2"/>
    <w:rsid w:val="004838F0"/>
    <w:rsid w:val="00483D76"/>
    <w:rsid w:val="00491607"/>
    <w:rsid w:val="00494535"/>
    <w:rsid w:val="004A05E4"/>
    <w:rsid w:val="004A2CE8"/>
    <w:rsid w:val="004B32E5"/>
    <w:rsid w:val="004B468B"/>
    <w:rsid w:val="004B6095"/>
    <w:rsid w:val="004C3785"/>
    <w:rsid w:val="004C43A0"/>
    <w:rsid w:val="004C66BE"/>
    <w:rsid w:val="004D0191"/>
    <w:rsid w:val="004D263E"/>
    <w:rsid w:val="004D3B7F"/>
    <w:rsid w:val="004D75DE"/>
    <w:rsid w:val="004E5E9C"/>
    <w:rsid w:val="004F5809"/>
    <w:rsid w:val="00504753"/>
    <w:rsid w:val="00505D93"/>
    <w:rsid w:val="00515802"/>
    <w:rsid w:val="005178CD"/>
    <w:rsid w:val="00517B1B"/>
    <w:rsid w:val="00525CAA"/>
    <w:rsid w:val="005366E5"/>
    <w:rsid w:val="00536EF9"/>
    <w:rsid w:val="0053746F"/>
    <w:rsid w:val="005425A7"/>
    <w:rsid w:val="00542639"/>
    <w:rsid w:val="005474DD"/>
    <w:rsid w:val="005478DA"/>
    <w:rsid w:val="00561FA5"/>
    <w:rsid w:val="00567BE2"/>
    <w:rsid w:val="00573238"/>
    <w:rsid w:val="005755C3"/>
    <w:rsid w:val="0058261F"/>
    <w:rsid w:val="00585C71"/>
    <w:rsid w:val="0058647A"/>
    <w:rsid w:val="00586A90"/>
    <w:rsid w:val="00591D3D"/>
    <w:rsid w:val="00597C90"/>
    <w:rsid w:val="005A62A1"/>
    <w:rsid w:val="005B2250"/>
    <w:rsid w:val="005B249D"/>
    <w:rsid w:val="005B29C1"/>
    <w:rsid w:val="005B5B88"/>
    <w:rsid w:val="005B7F1F"/>
    <w:rsid w:val="005C356A"/>
    <w:rsid w:val="005D0D9B"/>
    <w:rsid w:val="005D3B58"/>
    <w:rsid w:val="005D6765"/>
    <w:rsid w:val="005E084E"/>
    <w:rsid w:val="005E1492"/>
    <w:rsid w:val="005F11E5"/>
    <w:rsid w:val="005F1FAC"/>
    <w:rsid w:val="005F5882"/>
    <w:rsid w:val="005F717C"/>
    <w:rsid w:val="00602024"/>
    <w:rsid w:val="006071B5"/>
    <w:rsid w:val="00607C4C"/>
    <w:rsid w:val="00610F04"/>
    <w:rsid w:val="00614B92"/>
    <w:rsid w:val="00616B85"/>
    <w:rsid w:val="00616F33"/>
    <w:rsid w:val="00626EEF"/>
    <w:rsid w:val="006273C1"/>
    <w:rsid w:val="00634B70"/>
    <w:rsid w:val="006354C6"/>
    <w:rsid w:val="006409C2"/>
    <w:rsid w:val="00644964"/>
    <w:rsid w:val="00662733"/>
    <w:rsid w:val="00666783"/>
    <w:rsid w:val="006709B3"/>
    <w:rsid w:val="006730CA"/>
    <w:rsid w:val="0067311C"/>
    <w:rsid w:val="00675E86"/>
    <w:rsid w:val="00682267"/>
    <w:rsid w:val="00682850"/>
    <w:rsid w:val="00685115"/>
    <w:rsid w:val="006904E5"/>
    <w:rsid w:val="00690A42"/>
    <w:rsid w:val="0069409F"/>
    <w:rsid w:val="00695D4C"/>
    <w:rsid w:val="006977CD"/>
    <w:rsid w:val="006B25A0"/>
    <w:rsid w:val="006C172D"/>
    <w:rsid w:val="006C2EB4"/>
    <w:rsid w:val="006C40C7"/>
    <w:rsid w:val="006C7124"/>
    <w:rsid w:val="006D111F"/>
    <w:rsid w:val="006D49BA"/>
    <w:rsid w:val="006E2BB7"/>
    <w:rsid w:val="006E5D0C"/>
    <w:rsid w:val="006F005C"/>
    <w:rsid w:val="006F39CF"/>
    <w:rsid w:val="006F6B08"/>
    <w:rsid w:val="006F7B90"/>
    <w:rsid w:val="00700C47"/>
    <w:rsid w:val="00700D94"/>
    <w:rsid w:val="007101C2"/>
    <w:rsid w:val="00715194"/>
    <w:rsid w:val="00716BA7"/>
    <w:rsid w:val="00724C23"/>
    <w:rsid w:val="00732097"/>
    <w:rsid w:val="00733C08"/>
    <w:rsid w:val="00737656"/>
    <w:rsid w:val="0073783B"/>
    <w:rsid w:val="00740F3C"/>
    <w:rsid w:val="0074362F"/>
    <w:rsid w:val="00743DC8"/>
    <w:rsid w:val="00745EE1"/>
    <w:rsid w:val="00751996"/>
    <w:rsid w:val="007520D1"/>
    <w:rsid w:val="00752324"/>
    <w:rsid w:val="00753FD4"/>
    <w:rsid w:val="00764ACA"/>
    <w:rsid w:val="00772B72"/>
    <w:rsid w:val="00775A6B"/>
    <w:rsid w:val="00777487"/>
    <w:rsid w:val="00780419"/>
    <w:rsid w:val="00783780"/>
    <w:rsid w:val="007850C8"/>
    <w:rsid w:val="00785C10"/>
    <w:rsid w:val="00790515"/>
    <w:rsid w:val="00797456"/>
    <w:rsid w:val="007A10BB"/>
    <w:rsid w:val="007A2AE5"/>
    <w:rsid w:val="007B18AE"/>
    <w:rsid w:val="007B73D4"/>
    <w:rsid w:val="007C1098"/>
    <w:rsid w:val="007C33ED"/>
    <w:rsid w:val="007C4F6D"/>
    <w:rsid w:val="007C5586"/>
    <w:rsid w:val="007C5648"/>
    <w:rsid w:val="007D0062"/>
    <w:rsid w:val="007D1572"/>
    <w:rsid w:val="007F0D3D"/>
    <w:rsid w:val="007F2ED9"/>
    <w:rsid w:val="007F6D63"/>
    <w:rsid w:val="007F6F20"/>
    <w:rsid w:val="00806A7F"/>
    <w:rsid w:val="00812F69"/>
    <w:rsid w:val="0082523C"/>
    <w:rsid w:val="00831100"/>
    <w:rsid w:val="00837C79"/>
    <w:rsid w:val="00843523"/>
    <w:rsid w:val="00846DC3"/>
    <w:rsid w:val="00851DFE"/>
    <w:rsid w:val="0085293C"/>
    <w:rsid w:val="00861622"/>
    <w:rsid w:val="00864F76"/>
    <w:rsid w:val="00866741"/>
    <w:rsid w:val="00873AD3"/>
    <w:rsid w:val="00883328"/>
    <w:rsid w:val="008868D2"/>
    <w:rsid w:val="00890722"/>
    <w:rsid w:val="008961EF"/>
    <w:rsid w:val="0089780D"/>
    <w:rsid w:val="008A749B"/>
    <w:rsid w:val="008A7747"/>
    <w:rsid w:val="008A79E2"/>
    <w:rsid w:val="008B079A"/>
    <w:rsid w:val="008B4B33"/>
    <w:rsid w:val="008C53E3"/>
    <w:rsid w:val="008D5A23"/>
    <w:rsid w:val="008E24C0"/>
    <w:rsid w:val="008E2935"/>
    <w:rsid w:val="008F08EB"/>
    <w:rsid w:val="008F25CB"/>
    <w:rsid w:val="008F5BE4"/>
    <w:rsid w:val="008F5DB7"/>
    <w:rsid w:val="00904BF3"/>
    <w:rsid w:val="009155DE"/>
    <w:rsid w:val="00916B10"/>
    <w:rsid w:val="00917332"/>
    <w:rsid w:val="00917A21"/>
    <w:rsid w:val="00925252"/>
    <w:rsid w:val="009272B1"/>
    <w:rsid w:val="009340B8"/>
    <w:rsid w:val="00950E31"/>
    <w:rsid w:val="009531EF"/>
    <w:rsid w:val="009555EA"/>
    <w:rsid w:val="00966E32"/>
    <w:rsid w:val="00972808"/>
    <w:rsid w:val="00981579"/>
    <w:rsid w:val="00987798"/>
    <w:rsid w:val="00987D4B"/>
    <w:rsid w:val="00990B4A"/>
    <w:rsid w:val="0099653E"/>
    <w:rsid w:val="009A33EB"/>
    <w:rsid w:val="009B134A"/>
    <w:rsid w:val="009B1896"/>
    <w:rsid w:val="009B3E8F"/>
    <w:rsid w:val="009B488D"/>
    <w:rsid w:val="009C4B94"/>
    <w:rsid w:val="009C699D"/>
    <w:rsid w:val="009E1EEE"/>
    <w:rsid w:val="009E4AF4"/>
    <w:rsid w:val="009F0FDB"/>
    <w:rsid w:val="009F128C"/>
    <w:rsid w:val="009F2162"/>
    <w:rsid w:val="009F3723"/>
    <w:rsid w:val="009F6C4D"/>
    <w:rsid w:val="009F7ADE"/>
    <w:rsid w:val="00A013C6"/>
    <w:rsid w:val="00A065DF"/>
    <w:rsid w:val="00A16125"/>
    <w:rsid w:val="00A3645D"/>
    <w:rsid w:val="00A4256A"/>
    <w:rsid w:val="00A50771"/>
    <w:rsid w:val="00A51C7F"/>
    <w:rsid w:val="00A56137"/>
    <w:rsid w:val="00A67CBE"/>
    <w:rsid w:val="00A71D6D"/>
    <w:rsid w:val="00A72361"/>
    <w:rsid w:val="00A72EEC"/>
    <w:rsid w:val="00A73C93"/>
    <w:rsid w:val="00A74446"/>
    <w:rsid w:val="00A74846"/>
    <w:rsid w:val="00A76C22"/>
    <w:rsid w:val="00A84515"/>
    <w:rsid w:val="00A857F5"/>
    <w:rsid w:val="00A86127"/>
    <w:rsid w:val="00A90520"/>
    <w:rsid w:val="00A92985"/>
    <w:rsid w:val="00AA2ABD"/>
    <w:rsid w:val="00AA4637"/>
    <w:rsid w:val="00AA6E51"/>
    <w:rsid w:val="00AA716C"/>
    <w:rsid w:val="00AB3062"/>
    <w:rsid w:val="00AB5BEB"/>
    <w:rsid w:val="00AB6D17"/>
    <w:rsid w:val="00AC4921"/>
    <w:rsid w:val="00AC4DA4"/>
    <w:rsid w:val="00AC4FE6"/>
    <w:rsid w:val="00AC6210"/>
    <w:rsid w:val="00AD2D24"/>
    <w:rsid w:val="00AD3CB5"/>
    <w:rsid w:val="00AD72E3"/>
    <w:rsid w:val="00AD7ACF"/>
    <w:rsid w:val="00AE23C1"/>
    <w:rsid w:val="00AE3DAC"/>
    <w:rsid w:val="00AF0144"/>
    <w:rsid w:val="00AF39EF"/>
    <w:rsid w:val="00AF58BF"/>
    <w:rsid w:val="00AF65A7"/>
    <w:rsid w:val="00B0093B"/>
    <w:rsid w:val="00B023DF"/>
    <w:rsid w:val="00B04F2E"/>
    <w:rsid w:val="00B1101B"/>
    <w:rsid w:val="00B16967"/>
    <w:rsid w:val="00B179E2"/>
    <w:rsid w:val="00B21EE5"/>
    <w:rsid w:val="00B22114"/>
    <w:rsid w:val="00B23A62"/>
    <w:rsid w:val="00B35A55"/>
    <w:rsid w:val="00B44CFC"/>
    <w:rsid w:val="00B45EEB"/>
    <w:rsid w:val="00B50DE9"/>
    <w:rsid w:val="00B5215F"/>
    <w:rsid w:val="00B52548"/>
    <w:rsid w:val="00B52BE4"/>
    <w:rsid w:val="00B530D6"/>
    <w:rsid w:val="00B530FC"/>
    <w:rsid w:val="00B55A06"/>
    <w:rsid w:val="00B57029"/>
    <w:rsid w:val="00B637CA"/>
    <w:rsid w:val="00B64485"/>
    <w:rsid w:val="00B818FE"/>
    <w:rsid w:val="00B860AF"/>
    <w:rsid w:val="00B86BD5"/>
    <w:rsid w:val="00B8776C"/>
    <w:rsid w:val="00B9083F"/>
    <w:rsid w:val="00B91905"/>
    <w:rsid w:val="00B92B57"/>
    <w:rsid w:val="00B92F1A"/>
    <w:rsid w:val="00B94818"/>
    <w:rsid w:val="00BA347C"/>
    <w:rsid w:val="00BA3989"/>
    <w:rsid w:val="00BA7A41"/>
    <w:rsid w:val="00BB26C8"/>
    <w:rsid w:val="00BB59BF"/>
    <w:rsid w:val="00BB63A8"/>
    <w:rsid w:val="00BB6F77"/>
    <w:rsid w:val="00BB7026"/>
    <w:rsid w:val="00BB7A46"/>
    <w:rsid w:val="00BC0A5E"/>
    <w:rsid w:val="00BD18C2"/>
    <w:rsid w:val="00BE0A56"/>
    <w:rsid w:val="00BE2825"/>
    <w:rsid w:val="00BE4A45"/>
    <w:rsid w:val="00BE731F"/>
    <w:rsid w:val="00BF7873"/>
    <w:rsid w:val="00C03054"/>
    <w:rsid w:val="00C04530"/>
    <w:rsid w:val="00C051CB"/>
    <w:rsid w:val="00C1229E"/>
    <w:rsid w:val="00C14205"/>
    <w:rsid w:val="00C347BF"/>
    <w:rsid w:val="00C35108"/>
    <w:rsid w:val="00C40172"/>
    <w:rsid w:val="00C43835"/>
    <w:rsid w:val="00C45B1D"/>
    <w:rsid w:val="00C46817"/>
    <w:rsid w:val="00C46B58"/>
    <w:rsid w:val="00C5046C"/>
    <w:rsid w:val="00C569ED"/>
    <w:rsid w:val="00C609F2"/>
    <w:rsid w:val="00C64806"/>
    <w:rsid w:val="00C70509"/>
    <w:rsid w:val="00C73EF1"/>
    <w:rsid w:val="00C74269"/>
    <w:rsid w:val="00C751AD"/>
    <w:rsid w:val="00C767A9"/>
    <w:rsid w:val="00C76E05"/>
    <w:rsid w:val="00C80867"/>
    <w:rsid w:val="00C81D59"/>
    <w:rsid w:val="00C8598E"/>
    <w:rsid w:val="00C85A27"/>
    <w:rsid w:val="00C861E7"/>
    <w:rsid w:val="00C90528"/>
    <w:rsid w:val="00C90974"/>
    <w:rsid w:val="00C9315C"/>
    <w:rsid w:val="00C94C2D"/>
    <w:rsid w:val="00C94EF3"/>
    <w:rsid w:val="00C96357"/>
    <w:rsid w:val="00C96996"/>
    <w:rsid w:val="00C96E18"/>
    <w:rsid w:val="00C9715B"/>
    <w:rsid w:val="00CA337E"/>
    <w:rsid w:val="00CA444D"/>
    <w:rsid w:val="00CA73A0"/>
    <w:rsid w:val="00CA7945"/>
    <w:rsid w:val="00CB5D81"/>
    <w:rsid w:val="00CB77E7"/>
    <w:rsid w:val="00CB7A9C"/>
    <w:rsid w:val="00CC1D82"/>
    <w:rsid w:val="00CC2341"/>
    <w:rsid w:val="00CC2B84"/>
    <w:rsid w:val="00CD14D1"/>
    <w:rsid w:val="00CD72BB"/>
    <w:rsid w:val="00CE0096"/>
    <w:rsid w:val="00CE1ACC"/>
    <w:rsid w:val="00CE50F2"/>
    <w:rsid w:val="00CF24B2"/>
    <w:rsid w:val="00CF6023"/>
    <w:rsid w:val="00CF6F21"/>
    <w:rsid w:val="00D0121B"/>
    <w:rsid w:val="00D01A8F"/>
    <w:rsid w:val="00D01C09"/>
    <w:rsid w:val="00D0445F"/>
    <w:rsid w:val="00D06270"/>
    <w:rsid w:val="00D10E4E"/>
    <w:rsid w:val="00D1107A"/>
    <w:rsid w:val="00D123A4"/>
    <w:rsid w:val="00D2092A"/>
    <w:rsid w:val="00D23F91"/>
    <w:rsid w:val="00D3328B"/>
    <w:rsid w:val="00D33455"/>
    <w:rsid w:val="00D43261"/>
    <w:rsid w:val="00D5006C"/>
    <w:rsid w:val="00D52B4F"/>
    <w:rsid w:val="00D54BDB"/>
    <w:rsid w:val="00D56344"/>
    <w:rsid w:val="00D60283"/>
    <w:rsid w:val="00D61A06"/>
    <w:rsid w:val="00D660BD"/>
    <w:rsid w:val="00D67C7B"/>
    <w:rsid w:val="00D871BD"/>
    <w:rsid w:val="00D875DD"/>
    <w:rsid w:val="00D87BF0"/>
    <w:rsid w:val="00D90342"/>
    <w:rsid w:val="00D91346"/>
    <w:rsid w:val="00D91B0E"/>
    <w:rsid w:val="00D963CE"/>
    <w:rsid w:val="00D96BE9"/>
    <w:rsid w:val="00DA3164"/>
    <w:rsid w:val="00DB02D6"/>
    <w:rsid w:val="00DB18BE"/>
    <w:rsid w:val="00DB548E"/>
    <w:rsid w:val="00DB56C7"/>
    <w:rsid w:val="00DB6577"/>
    <w:rsid w:val="00DB758F"/>
    <w:rsid w:val="00DC3A6A"/>
    <w:rsid w:val="00DC5651"/>
    <w:rsid w:val="00DC68F2"/>
    <w:rsid w:val="00DD3641"/>
    <w:rsid w:val="00DD4198"/>
    <w:rsid w:val="00DD47F6"/>
    <w:rsid w:val="00DD6298"/>
    <w:rsid w:val="00DD63F2"/>
    <w:rsid w:val="00DF0119"/>
    <w:rsid w:val="00DF25BC"/>
    <w:rsid w:val="00DF3A46"/>
    <w:rsid w:val="00DF5B0B"/>
    <w:rsid w:val="00DF6734"/>
    <w:rsid w:val="00DF744D"/>
    <w:rsid w:val="00E0007D"/>
    <w:rsid w:val="00E065D5"/>
    <w:rsid w:val="00E06C10"/>
    <w:rsid w:val="00E10AFD"/>
    <w:rsid w:val="00E135C7"/>
    <w:rsid w:val="00E13D6C"/>
    <w:rsid w:val="00E214F8"/>
    <w:rsid w:val="00E23E0A"/>
    <w:rsid w:val="00E270F3"/>
    <w:rsid w:val="00E30F42"/>
    <w:rsid w:val="00E33B93"/>
    <w:rsid w:val="00E40EAF"/>
    <w:rsid w:val="00E446BB"/>
    <w:rsid w:val="00E457CF"/>
    <w:rsid w:val="00E500AA"/>
    <w:rsid w:val="00E56F16"/>
    <w:rsid w:val="00E6384E"/>
    <w:rsid w:val="00E6507A"/>
    <w:rsid w:val="00E6735F"/>
    <w:rsid w:val="00E6736D"/>
    <w:rsid w:val="00E70606"/>
    <w:rsid w:val="00E70800"/>
    <w:rsid w:val="00E71C65"/>
    <w:rsid w:val="00E80F84"/>
    <w:rsid w:val="00E86656"/>
    <w:rsid w:val="00E868B2"/>
    <w:rsid w:val="00E9615E"/>
    <w:rsid w:val="00E967E9"/>
    <w:rsid w:val="00EA67B1"/>
    <w:rsid w:val="00EB5792"/>
    <w:rsid w:val="00EB6A33"/>
    <w:rsid w:val="00EB7A78"/>
    <w:rsid w:val="00EC6E22"/>
    <w:rsid w:val="00EC7996"/>
    <w:rsid w:val="00ED0C87"/>
    <w:rsid w:val="00ED498E"/>
    <w:rsid w:val="00EE0AF4"/>
    <w:rsid w:val="00EF4E17"/>
    <w:rsid w:val="00EF526B"/>
    <w:rsid w:val="00EF7C75"/>
    <w:rsid w:val="00F006E6"/>
    <w:rsid w:val="00F10C9E"/>
    <w:rsid w:val="00F12FC9"/>
    <w:rsid w:val="00F16782"/>
    <w:rsid w:val="00F167F5"/>
    <w:rsid w:val="00F20EA6"/>
    <w:rsid w:val="00F24A1B"/>
    <w:rsid w:val="00F24AF4"/>
    <w:rsid w:val="00F24C7F"/>
    <w:rsid w:val="00F24CAA"/>
    <w:rsid w:val="00F263F5"/>
    <w:rsid w:val="00F32C21"/>
    <w:rsid w:val="00F3628B"/>
    <w:rsid w:val="00F378EB"/>
    <w:rsid w:val="00F41146"/>
    <w:rsid w:val="00F41638"/>
    <w:rsid w:val="00F42668"/>
    <w:rsid w:val="00F437DD"/>
    <w:rsid w:val="00F46907"/>
    <w:rsid w:val="00F553D1"/>
    <w:rsid w:val="00F5551D"/>
    <w:rsid w:val="00F6624A"/>
    <w:rsid w:val="00F66307"/>
    <w:rsid w:val="00F67193"/>
    <w:rsid w:val="00F6730F"/>
    <w:rsid w:val="00F72CF6"/>
    <w:rsid w:val="00F74211"/>
    <w:rsid w:val="00F74CB0"/>
    <w:rsid w:val="00F76930"/>
    <w:rsid w:val="00F77690"/>
    <w:rsid w:val="00F85E66"/>
    <w:rsid w:val="00F86277"/>
    <w:rsid w:val="00F87B35"/>
    <w:rsid w:val="00F921BE"/>
    <w:rsid w:val="00FA05AE"/>
    <w:rsid w:val="00FA2BED"/>
    <w:rsid w:val="00FA34A1"/>
    <w:rsid w:val="00FA6422"/>
    <w:rsid w:val="00FA6F7D"/>
    <w:rsid w:val="00FB009B"/>
    <w:rsid w:val="00FB54F6"/>
    <w:rsid w:val="00FC295D"/>
    <w:rsid w:val="00FC6564"/>
    <w:rsid w:val="00FD04ED"/>
    <w:rsid w:val="00FD33AA"/>
    <w:rsid w:val="00FD3D4C"/>
    <w:rsid w:val="00FE032B"/>
    <w:rsid w:val="00FE7AD6"/>
    <w:rsid w:val="00FF62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B88D72F"/>
  <w15:docId w15:val="{6D8FEF84-135E-4AA5-8E1A-D0BB85E57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CA"/>
    </w:rPr>
  </w:style>
  <w:style w:type="paragraph" w:styleId="Heading1">
    <w:name w:val="heading 1"/>
    <w:aliases w:val="GPR-Head1"/>
    <w:basedOn w:val="Normal"/>
    <w:next w:val="Normal"/>
    <w:link w:val="Heading1Char"/>
    <w:uiPriority w:val="9"/>
    <w:qFormat/>
    <w:rsid w:val="00F10C9E"/>
    <w:pPr>
      <w:keepNext/>
      <w:keepLines/>
      <w:pBdr>
        <w:bottom w:val="single" w:sz="4" w:space="1" w:color="005400"/>
      </w:pBdr>
      <w:spacing w:before="240" w:after="0"/>
      <w:outlineLvl w:val="0"/>
    </w:pPr>
    <w:rPr>
      <w:rFonts w:asciiTheme="majorHAnsi" w:eastAsiaTheme="majorEastAsia" w:hAnsiTheme="majorHAnsi" w:cstheme="majorBidi"/>
      <w:color w:val="005400"/>
      <w:sz w:val="32"/>
      <w:szCs w:val="32"/>
    </w:rPr>
  </w:style>
  <w:style w:type="paragraph" w:styleId="Heading2">
    <w:name w:val="heading 2"/>
    <w:aliases w:val="GPR-Head2"/>
    <w:basedOn w:val="Normal"/>
    <w:next w:val="Normal"/>
    <w:link w:val="Heading2Char"/>
    <w:uiPriority w:val="9"/>
    <w:unhideWhenUsed/>
    <w:qFormat/>
    <w:rsid w:val="00F10C9E"/>
    <w:pPr>
      <w:keepNext/>
      <w:keepLines/>
      <w:pBdr>
        <w:bottom w:val="single" w:sz="4" w:space="1" w:color="005400"/>
      </w:pBdr>
      <w:spacing w:before="40" w:after="0"/>
      <w:outlineLvl w:val="1"/>
    </w:pPr>
    <w:rPr>
      <w:rFonts w:asciiTheme="majorHAnsi" w:eastAsiaTheme="majorEastAsia" w:hAnsiTheme="majorHAnsi" w:cstheme="majorBidi"/>
      <w:color w:val="005400"/>
      <w:sz w:val="26"/>
      <w:szCs w:val="26"/>
    </w:rPr>
  </w:style>
  <w:style w:type="paragraph" w:styleId="Heading3">
    <w:name w:val="heading 3"/>
    <w:basedOn w:val="Normal"/>
    <w:next w:val="Normal"/>
    <w:link w:val="Heading3Char"/>
    <w:uiPriority w:val="9"/>
    <w:unhideWhenUsed/>
    <w:qFormat/>
    <w:rsid w:val="00F10C9E"/>
    <w:pPr>
      <w:keepNext/>
      <w:keepLines/>
      <w:pBdr>
        <w:bottom w:val="single" w:sz="2" w:space="1" w:color="008200"/>
      </w:pBdr>
      <w:spacing w:before="40" w:after="0"/>
      <w:outlineLvl w:val="2"/>
    </w:pPr>
    <w:rPr>
      <w:rFonts w:asciiTheme="majorHAnsi" w:eastAsiaTheme="majorEastAsia" w:hAnsiTheme="majorHAnsi" w:cstheme="majorBidi"/>
      <w:color w:val="0082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C7124"/>
    <w:pPr>
      <w:spacing w:after="0" w:line="240" w:lineRule="auto"/>
    </w:pPr>
    <w:rPr>
      <w:rFonts w:eastAsiaTheme="minorEastAsia"/>
    </w:rPr>
  </w:style>
  <w:style w:type="character" w:customStyle="1" w:styleId="NoSpacingChar">
    <w:name w:val="No Spacing Char"/>
    <w:basedOn w:val="DefaultParagraphFont"/>
    <w:link w:val="NoSpacing"/>
    <w:uiPriority w:val="1"/>
    <w:rsid w:val="006C7124"/>
    <w:rPr>
      <w:rFonts w:eastAsiaTheme="minorEastAsia"/>
    </w:rPr>
  </w:style>
  <w:style w:type="character" w:styleId="Hyperlink">
    <w:name w:val="Hyperlink"/>
    <w:basedOn w:val="DefaultParagraphFont"/>
    <w:uiPriority w:val="99"/>
    <w:unhideWhenUsed/>
    <w:rsid w:val="006C7124"/>
    <w:rPr>
      <w:color w:val="0000FF" w:themeColor="hyperlink"/>
      <w:u w:val="single"/>
    </w:rPr>
  </w:style>
  <w:style w:type="paragraph" w:styleId="Header">
    <w:name w:val="header"/>
    <w:basedOn w:val="Normal"/>
    <w:link w:val="HeaderChar"/>
    <w:uiPriority w:val="99"/>
    <w:unhideWhenUsed/>
    <w:rsid w:val="006C71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7124"/>
  </w:style>
  <w:style w:type="paragraph" w:styleId="Footer">
    <w:name w:val="footer"/>
    <w:basedOn w:val="Normal"/>
    <w:link w:val="FooterChar"/>
    <w:uiPriority w:val="99"/>
    <w:unhideWhenUsed/>
    <w:rsid w:val="006C71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7124"/>
  </w:style>
  <w:style w:type="character" w:customStyle="1" w:styleId="Heading1Char">
    <w:name w:val="Heading 1 Char"/>
    <w:aliases w:val="GPR-Head1 Char"/>
    <w:basedOn w:val="DefaultParagraphFont"/>
    <w:link w:val="Heading1"/>
    <w:uiPriority w:val="9"/>
    <w:rsid w:val="00F10C9E"/>
    <w:rPr>
      <w:rFonts w:asciiTheme="majorHAnsi" w:eastAsiaTheme="majorEastAsia" w:hAnsiTheme="majorHAnsi" w:cstheme="majorBidi"/>
      <w:color w:val="005400"/>
      <w:sz w:val="32"/>
      <w:szCs w:val="32"/>
      <w:lang w:val="en-CA"/>
    </w:rPr>
  </w:style>
  <w:style w:type="character" w:customStyle="1" w:styleId="Heading2Char">
    <w:name w:val="Heading 2 Char"/>
    <w:aliases w:val="GPR-Head2 Char"/>
    <w:basedOn w:val="DefaultParagraphFont"/>
    <w:link w:val="Heading2"/>
    <w:uiPriority w:val="9"/>
    <w:rsid w:val="00F10C9E"/>
    <w:rPr>
      <w:rFonts w:asciiTheme="majorHAnsi" w:eastAsiaTheme="majorEastAsia" w:hAnsiTheme="majorHAnsi" w:cstheme="majorBidi"/>
      <w:color w:val="005400"/>
      <w:sz w:val="26"/>
      <w:szCs w:val="26"/>
      <w:lang w:val="en-CA"/>
    </w:rPr>
  </w:style>
  <w:style w:type="paragraph" w:styleId="TOCHeading">
    <w:name w:val="TOC Heading"/>
    <w:basedOn w:val="Heading1"/>
    <w:next w:val="Normal"/>
    <w:uiPriority w:val="39"/>
    <w:unhideWhenUsed/>
    <w:qFormat/>
    <w:rsid w:val="005D6765"/>
    <w:pPr>
      <w:spacing w:line="259" w:lineRule="auto"/>
      <w:outlineLvl w:val="9"/>
    </w:pPr>
  </w:style>
  <w:style w:type="paragraph" w:styleId="TOC1">
    <w:name w:val="toc 1"/>
    <w:basedOn w:val="Normal"/>
    <w:next w:val="Normal"/>
    <w:autoRedefine/>
    <w:uiPriority w:val="39"/>
    <w:unhideWhenUsed/>
    <w:rsid w:val="00FA34A1"/>
    <w:pPr>
      <w:tabs>
        <w:tab w:val="right" w:leader="dot" w:pos="9350"/>
      </w:tabs>
      <w:spacing w:after="100"/>
    </w:pPr>
  </w:style>
  <w:style w:type="paragraph" w:styleId="TOC2">
    <w:name w:val="toc 2"/>
    <w:basedOn w:val="Normal"/>
    <w:next w:val="Normal"/>
    <w:autoRedefine/>
    <w:uiPriority w:val="39"/>
    <w:unhideWhenUsed/>
    <w:rsid w:val="005D6765"/>
    <w:pPr>
      <w:spacing w:after="100"/>
      <w:ind w:left="220"/>
    </w:pPr>
  </w:style>
  <w:style w:type="table" w:styleId="TableGrid">
    <w:name w:val="Table Grid"/>
    <w:basedOn w:val="TableNormal"/>
    <w:uiPriority w:val="39"/>
    <w:rsid w:val="000B1672"/>
    <w:pPr>
      <w:spacing w:after="0" w:line="240" w:lineRule="auto"/>
    </w:pPr>
    <w:rPr>
      <w:rFonts w:eastAsiaTheme="minorEastAsia"/>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5B249D"/>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5B249D"/>
    <w:pPr>
      <w:ind w:left="720"/>
      <w:contextualSpacing/>
    </w:pPr>
  </w:style>
  <w:style w:type="character" w:customStyle="1" w:styleId="Heading3Char">
    <w:name w:val="Heading 3 Char"/>
    <w:basedOn w:val="DefaultParagraphFont"/>
    <w:link w:val="Heading3"/>
    <w:uiPriority w:val="9"/>
    <w:rsid w:val="00F10C9E"/>
    <w:rPr>
      <w:rFonts w:asciiTheme="majorHAnsi" w:eastAsiaTheme="majorEastAsia" w:hAnsiTheme="majorHAnsi" w:cstheme="majorBidi"/>
      <w:color w:val="008200"/>
      <w:sz w:val="24"/>
      <w:szCs w:val="24"/>
      <w:lang w:val="en-CA"/>
    </w:rPr>
  </w:style>
  <w:style w:type="paragraph" w:styleId="BodyText">
    <w:name w:val="Body Text"/>
    <w:basedOn w:val="Normal"/>
    <w:link w:val="BodyTextChar"/>
    <w:uiPriority w:val="1"/>
    <w:semiHidden/>
    <w:unhideWhenUsed/>
    <w:qFormat/>
    <w:rsid w:val="00BF7873"/>
    <w:pPr>
      <w:widowControl w:val="0"/>
      <w:spacing w:before="34" w:after="0" w:line="240" w:lineRule="auto"/>
      <w:ind w:left="820" w:hanging="360"/>
    </w:pPr>
    <w:rPr>
      <w:rFonts w:ascii="Calibri" w:eastAsia="Calibri" w:hAnsi="Calibri"/>
    </w:rPr>
  </w:style>
  <w:style w:type="character" w:customStyle="1" w:styleId="BodyTextChar">
    <w:name w:val="Body Text Char"/>
    <w:basedOn w:val="DefaultParagraphFont"/>
    <w:link w:val="BodyText"/>
    <w:uiPriority w:val="1"/>
    <w:semiHidden/>
    <w:rsid w:val="00BF7873"/>
    <w:rPr>
      <w:rFonts w:ascii="Calibri" w:eastAsia="Calibri" w:hAnsi="Calibri"/>
    </w:rPr>
  </w:style>
  <w:style w:type="paragraph" w:styleId="TOC3">
    <w:name w:val="toc 3"/>
    <w:basedOn w:val="Normal"/>
    <w:next w:val="Normal"/>
    <w:autoRedefine/>
    <w:uiPriority w:val="39"/>
    <w:unhideWhenUsed/>
    <w:rsid w:val="00F921BE"/>
    <w:pPr>
      <w:spacing w:after="100"/>
      <w:ind w:left="440"/>
    </w:pPr>
  </w:style>
  <w:style w:type="paragraph" w:customStyle="1" w:styleId="TableText">
    <w:name w:val="Table Text"/>
    <w:basedOn w:val="Normal"/>
    <w:rsid w:val="00F24AF4"/>
    <w:pPr>
      <w:spacing w:after="0" w:line="240" w:lineRule="auto"/>
      <w:ind w:left="14"/>
    </w:pPr>
    <w:rPr>
      <w:rFonts w:ascii="Arial" w:eastAsia="Times New Roman" w:hAnsi="Arial" w:cs="Times New Roman"/>
      <w:spacing w:val="-5"/>
      <w:sz w:val="16"/>
      <w:szCs w:val="20"/>
    </w:rPr>
  </w:style>
  <w:style w:type="paragraph" w:styleId="Bibliography">
    <w:name w:val="Bibliography"/>
    <w:basedOn w:val="Normal"/>
    <w:next w:val="Normal"/>
    <w:uiPriority w:val="37"/>
    <w:unhideWhenUsed/>
    <w:rsid w:val="00F24AF4"/>
  </w:style>
  <w:style w:type="character" w:styleId="LineNumber">
    <w:name w:val="line number"/>
    <w:basedOn w:val="DefaultParagraphFont"/>
    <w:uiPriority w:val="99"/>
    <w:semiHidden/>
    <w:unhideWhenUsed/>
    <w:rsid w:val="00CE50F2"/>
  </w:style>
  <w:style w:type="character" w:styleId="IntenseEmphasis">
    <w:name w:val="Intense Emphasis"/>
    <w:uiPriority w:val="21"/>
    <w:qFormat/>
    <w:rsid w:val="00F6730F"/>
    <w:rPr>
      <w:b/>
      <w:color w:val="00457C"/>
    </w:rPr>
  </w:style>
  <w:style w:type="paragraph" w:styleId="Caption">
    <w:name w:val="caption"/>
    <w:basedOn w:val="Normal"/>
    <w:next w:val="Normal"/>
    <w:link w:val="CaptionChar"/>
    <w:uiPriority w:val="35"/>
    <w:unhideWhenUsed/>
    <w:qFormat/>
    <w:rsid w:val="0013020B"/>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9555EA"/>
    <w:pPr>
      <w:spacing w:after="0"/>
    </w:pPr>
  </w:style>
  <w:style w:type="character" w:styleId="CommentReference">
    <w:name w:val="annotation reference"/>
    <w:basedOn w:val="DefaultParagraphFont"/>
    <w:uiPriority w:val="99"/>
    <w:semiHidden/>
    <w:unhideWhenUsed/>
    <w:rsid w:val="001E2D5D"/>
    <w:rPr>
      <w:sz w:val="16"/>
      <w:szCs w:val="16"/>
    </w:rPr>
  </w:style>
  <w:style w:type="paragraph" w:styleId="CommentText">
    <w:name w:val="annotation text"/>
    <w:basedOn w:val="Normal"/>
    <w:link w:val="CommentTextChar"/>
    <w:uiPriority w:val="99"/>
    <w:semiHidden/>
    <w:unhideWhenUsed/>
    <w:rsid w:val="001E2D5D"/>
    <w:pPr>
      <w:spacing w:line="240" w:lineRule="auto"/>
    </w:pPr>
    <w:rPr>
      <w:sz w:val="20"/>
      <w:szCs w:val="20"/>
    </w:rPr>
  </w:style>
  <w:style w:type="character" w:customStyle="1" w:styleId="CommentTextChar">
    <w:name w:val="Comment Text Char"/>
    <w:basedOn w:val="DefaultParagraphFont"/>
    <w:link w:val="CommentText"/>
    <w:uiPriority w:val="99"/>
    <w:semiHidden/>
    <w:rsid w:val="001E2D5D"/>
    <w:rPr>
      <w:sz w:val="20"/>
      <w:szCs w:val="20"/>
    </w:rPr>
  </w:style>
  <w:style w:type="paragraph" w:styleId="CommentSubject">
    <w:name w:val="annotation subject"/>
    <w:basedOn w:val="CommentText"/>
    <w:next w:val="CommentText"/>
    <w:link w:val="CommentSubjectChar"/>
    <w:uiPriority w:val="99"/>
    <w:semiHidden/>
    <w:unhideWhenUsed/>
    <w:rsid w:val="001E2D5D"/>
    <w:rPr>
      <w:b/>
      <w:bCs/>
    </w:rPr>
  </w:style>
  <w:style w:type="character" w:customStyle="1" w:styleId="CommentSubjectChar">
    <w:name w:val="Comment Subject Char"/>
    <w:basedOn w:val="CommentTextChar"/>
    <w:link w:val="CommentSubject"/>
    <w:uiPriority w:val="99"/>
    <w:semiHidden/>
    <w:rsid w:val="001E2D5D"/>
    <w:rPr>
      <w:b/>
      <w:bCs/>
      <w:sz w:val="20"/>
      <w:szCs w:val="20"/>
    </w:rPr>
  </w:style>
  <w:style w:type="paragraph" w:styleId="BalloonText">
    <w:name w:val="Balloon Text"/>
    <w:basedOn w:val="Normal"/>
    <w:link w:val="BalloonTextChar"/>
    <w:uiPriority w:val="99"/>
    <w:semiHidden/>
    <w:unhideWhenUsed/>
    <w:rsid w:val="001E2D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2D5D"/>
    <w:rPr>
      <w:rFonts w:ascii="Segoe UI" w:hAnsi="Segoe UI" w:cs="Segoe UI"/>
      <w:sz w:val="18"/>
      <w:szCs w:val="18"/>
    </w:rPr>
  </w:style>
  <w:style w:type="character" w:styleId="FollowedHyperlink">
    <w:name w:val="FollowedHyperlink"/>
    <w:basedOn w:val="DefaultParagraphFont"/>
    <w:uiPriority w:val="99"/>
    <w:semiHidden/>
    <w:unhideWhenUsed/>
    <w:rsid w:val="00CD14D1"/>
    <w:rPr>
      <w:color w:val="800080" w:themeColor="followedHyperlink"/>
      <w:u w:val="single"/>
    </w:rPr>
  </w:style>
  <w:style w:type="table" w:customStyle="1" w:styleId="GridTable5Dark-Accent11">
    <w:name w:val="Grid Table 5 Dark - Accent 11"/>
    <w:basedOn w:val="TableNormal"/>
    <w:uiPriority w:val="50"/>
    <w:rsid w:val="009C69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customStyle="1" w:styleId="FieldText">
    <w:name w:val="FieldText"/>
    <w:basedOn w:val="Normal"/>
    <w:rsid w:val="007C4F6D"/>
    <w:pPr>
      <w:widowControl w:val="0"/>
      <w:spacing w:after="0" w:line="240" w:lineRule="auto"/>
    </w:pPr>
    <w:rPr>
      <w:rFonts w:ascii="Arial" w:eastAsia="Times New Roman" w:hAnsi="Arial" w:cs="Times New Roman"/>
      <w:sz w:val="20"/>
      <w:szCs w:val="20"/>
      <w:lang w:val="en-US"/>
    </w:rPr>
  </w:style>
  <w:style w:type="paragraph" w:styleId="NormalWeb">
    <w:name w:val="Normal (Web)"/>
    <w:basedOn w:val="Normal"/>
    <w:uiPriority w:val="99"/>
    <w:semiHidden/>
    <w:unhideWhenUsed/>
    <w:rsid w:val="00CA337E"/>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JHM-head1">
    <w:name w:val="JHM-head1"/>
    <w:basedOn w:val="Heading1"/>
    <w:link w:val="JHM-head1Char"/>
    <w:rsid w:val="00A50771"/>
    <w:rPr>
      <w:noProof/>
      <w:lang w:val="en-US"/>
    </w:rPr>
  </w:style>
  <w:style w:type="paragraph" w:customStyle="1" w:styleId="JHM-Head2">
    <w:name w:val="JHM-Head2"/>
    <w:basedOn w:val="Heading2"/>
    <w:link w:val="JHM-Head2Char"/>
    <w:rsid w:val="00A50771"/>
    <w:rPr>
      <w:noProof/>
      <w:lang w:val="en-US"/>
    </w:rPr>
  </w:style>
  <w:style w:type="character" w:customStyle="1" w:styleId="JHM-head1Char">
    <w:name w:val="JHM-head1 Char"/>
    <w:basedOn w:val="Heading1Char"/>
    <w:link w:val="JHM-head1"/>
    <w:rsid w:val="00A50771"/>
    <w:rPr>
      <w:rFonts w:asciiTheme="majorHAnsi" w:eastAsiaTheme="majorEastAsia" w:hAnsiTheme="majorHAnsi" w:cstheme="majorBidi"/>
      <w:noProof/>
      <w:color w:val="005400"/>
      <w:sz w:val="32"/>
      <w:szCs w:val="32"/>
      <w:lang w:val="en-CA"/>
    </w:rPr>
  </w:style>
  <w:style w:type="character" w:customStyle="1" w:styleId="JHM-Head2Char">
    <w:name w:val="JHM-Head2 Char"/>
    <w:basedOn w:val="Heading2Char"/>
    <w:link w:val="JHM-Head2"/>
    <w:rsid w:val="00A50771"/>
    <w:rPr>
      <w:rFonts w:asciiTheme="majorHAnsi" w:eastAsiaTheme="majorEastAsia" w:hAnsiTheme="majorHAnsi" w:cstheme="majorBidi"/>
      <w:noProof/>
      <w:color w:val="005400"/>
      <w:sz w:val="26"/>
      <w:szCs w:val="26"/>
      <w:lang w:val="en-CA"/>
    </w:rPr>
  </w:style>
  <w:style w:type="paragraph" w:customStyle="1" w:styleId="JHM-Head3">
    <w:name w:val="JHM-Head3"/>
    <w:basedOn w:val="Heading3"/>
    <w:link w:val="JHM-Head3Char"/>
    <w:rsid w:val="00E868B2"/>
    <w:rPr>
      <w:color w:val="005400"/>
    </w:rPr>
  </w:style>
  <w:style w:type="character" w:customStyle="1" w:styleId="JHM-Head3Char">
    <w:name w:val="JHM-Head3 Char"/>
    <w:basedOn w:val="Heading3Char"/>
    <w:link w:val="JHM-Head3"/>
    <w:rsid w:val="00E868B2"/>
    <w:rPr>
      <w:rFonts w:asciiTheme="majorHAnsi" w:eastAsiaTheme="majorEastAsia" w:hAnsiTheme="majorHAnsi" w:cstheme="majorBidi"/>
      <w:color w:val="005400"/>
      <w:sz w:val="24"/>
      <w:szCs w:val="24"/>
      <w:lang w:val="en-CA"/>
    </w:rPr>
  </w:style>
  <w:style w:type="paragraph" w:customStyle="1" w:styleId="GPR-Caption">
    <w:name w:val="GPR-Caption"/>
    <w:basedOn w:val="Caption"/>
    <w:link w:val="GPR-CaptionChar"/>
    <w:qFormat/>
    <w:rsid w:val="00D06270"/>
    <w:pPr>
      <w:jc w:val="center"/>
    </w:pPr>
    <w:rPr>
      <w:color w:val="005400"/>
    </w:rPr>
  </w:style>
  <w:style w:type="paragraph" w:customStyle="1" w:styleId="JHM-Header22">
    <w:name w:val="JHM-Header2.2"/>
    <w:basedOn w:val="Heading2"/>
    <w:link w:val="JHM-Header22Char"/>
    <w:rsid w:val="007D0062"/>
  </w:style>
  <w:style w:type="character" w:customStyle="1" w:styleId="CaptionChar">
    <w:name w:val="Caption Char"/>
    <w:basedOn w:val="DefaultParagraphFont"/>
    <w:link w:val="Caption"/>
    <w:uiPriority w:val="35"/>
    <w:rsid w:val="00D06270"/>
    <w:rPr>
      <w:i/>
      <w:iCs/>
      <w:color w:val="1F497D" w:themeColor="text2"/>
      <w:sz w:val="18"/>
      <w:szCs w:val="18"/>
      <w:lang w:val="en-CA"/>
    </w:rPr>
  </w:style>
  <w:style w:type="character" w:customStyle="1" w:styleId="GPR-CaptionChar">
    <w:name w:val="GPR-Caption Char"/>
    <w:basedOn w:val="CaptionChar"/>
    <w:link w:val="GPR-Caption"/>
    <w:rsid w:val="00D06270"/>
    <w:rPr>
      <w:i/>
      <w:iCs/>
      <w:color w:val="005400"/>
      <w:sz w:val="18"/>
      <w:szCs w:val="18"/>
      <w:lang w:val="en-CA"/>
    </w:rPr>
  </w:style>
  <w:style w:type="character" w:customStyle="1" w:styleId="JHM-Header22Char">
    <w:name w:val="JHM-Header2.2 Char"/>
    <w:basedOn w:val="Heading2Char"/>
    <w:link w:val="JHM-Header22"/>
    <w:rsid w:val="007D0062"/>
    <w:rPr>
      <w:rFonts w:asciiTheme="majorHAnsi" w:eastAsiaTheme="majorEastAsia" w:hAnsiTheme="majorHAnsi" w:cstheme="majorBidi"/>
      <w:color w:val="005400"/>
      <w:sz w:val="26"/>
      <w:szCs w:val="26"/>
      <w:lang w:val="en-CA"/>
    </w:rPr>
  </w:style>
  <w:style w:type="paragraph" w:styleId="Revision">
    <w:name w:val="Revision"/>
    <w:hidden/>
    <w:uiPriority w:val="99"/>
    <w:semiHidden/>
    <w:rsid w:val="00EB6A33"/>
    <w:pPr>
      <w:spacing w:after="0" w:line="240" w:lineRule="auto"/>
    </w:pPr>
    <w:rPr>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44629">
      <w:bodyDiv w:val="1"/>
      <w:marLeft w:val="0"/>
      <w:marRight w:val="0"/>
      <w:marTop w:val="0"/>
      <w:marBottom w:val="0"/>
      <w:divBdr>
        <w:top w:val="none" w:sz="0" w:space="0" w:color="auto"/>
        <w:left w:val="none" w:sz="0" w:space="0" w:color="auto"/>
        <w:bottom w:val="none" w:sz="0" w:space="0" w:color="auto"/>
        <w:right w:val="none" w:sz="0" w:space="0" w:color="auto"/>
      </w:divBdr>
    </w:div>
    <w:div w:id="15619086">
      <w:bodyDiv w:val="1"/>
      <w:marLeft w:val="0"/>
      <w:marRight w:val="0"/>
      <w:marTop w:val="0"/>
      <w:marBottom w:val="0"/>
      <w:divBdr>
        <w:top w:val="none" w:sz="0" w:space="0" w:color="auto"/>
        <w:left w:val="none" w:sz="0" w:space="0" w:color="auto"/>
        <w:bottom w:val="none" w:sz="0" w:space="0" w:color="auto"/>
        <w:right w:val="none" w:sz="0" w:space="0" w:color="auto"/>
      </w:divBdr>
    </w:div>
    <w:div w:id="21825294">
      <w:bodyDiv w:val="1"/>
      <w:marLeft w:val="0"/>
      <w:marRight w:val="0"/>
      <w:marTop w:val="0"/>
      <w:marBottom w:val="0"/>
      <w:divBdr>
        <w:top w:val="none" w:sz="0" w:space="0" w:color="auto"/>
        <w:left w:val="none" w:sz="0" w:space="0" w:color="auto"/>
        <w:bottom w:val="none" w:sz="0" w:space="0" w:color="auto"/>
        <w:right w:val="none" w:sz="0" w:space="0" w:color="auto"/>
      </w:divBdr>
    </w:div>
    <w:div w:id="48307739">
      <w:bodyDiv w:val="1"/>
      <w:marLeft w:val="0"/>
      <w:marRight w:val="0"/>
      <w:marTop w:val="0"/>
      <w:marBottom w:val="0"/>
      <w:divBdr>
        <w:top w:val="none" w:sz="0" w:space="0" w:color="auto"/>
        <w:left w:val="none" w:sz="0" w:space="0" w:color="auto"/>
        <w:bottom w:val="none" w:sz="0" w:space="0" w:color="auto"/>
        <w:right w:val="none" w:sz="0" w:space="0" w:color="auto"/>
      </w:divBdr>
    </w:div>
    <w:div w:id="61875321">
      <w:bodyDiv w:val="1"/>
      <w:marLeft w:val="0"/>
      <w:marRight w:val="0"/>
      <w:marTop w:val="0"/>
      <w:marBottom w:val="0"/>
      <w:divBdr>
        <w:top w:val="none" w:sz="0" w:space="0" w:color="auto"/>
        <w:left w:val="none" w:sz="0" w:space="0" w:color="auto"/>
        <w:bottom w:val="none" w:sz="0" w:space="0" w:color="auto"/>
        <w:right w:val="none" w:sz="0" w:space="0" w:color="auto"/>
      </w:divBdr>
    </w:div>
    <w:div w:id="70123657">
      <w:bodyDiv w:val="1"/>
      <w:marLeft w:val="0"/>
      <w:marRight w:val="0"/>
      <w:marTop w:val="0"/>
      <w:marBottom w:val="0"/>
      <w:divBdr>
        <w:top w:val="none" w:sz="0" w:space="0" w:color="auto"/>
        <w:left w:val="none" w:sz="0" w:space="0" w:color="auto"/>
        <w:bottom w:val="none" w:sz="0" w:space="0" w:color="auto"/>
        <w:right w:val="none" w:sz="0" w:space="0" w:color="auto"/>
      </w:divBdr>
    </w:div>
    <w:div w:id="78524598">
      <w:bodyDiv w:val="1"/>
      <w:marLeft w:val="0"/>
      <w:marRight w:val="0"/>
      <w:marTop w:val="0"/>
      <w:marBottom w:val="0"/>
      <w:divBdr>
        <w:top w:val="none" w:sz="0" w:space="0" w:color="auto"/>
        <w:left w:val="none" w:sz="0" w:space="0" w:color="auto"/>
        <w:bottom w:val="none" w:sz="0" w:space="0" w:color="auto"/>
        <w:right w:val="none" w:sz="0" w:space="0" w:color="auto"/>
      </w:divBdr>
    </w:div>
    <w:div w:id="81100089">
      <w:bodyDiv w:val="1"/>
      <w:marLeft w:val="0"/>
      <w:marRight w:val="0"/>
      <w:marTop w:val="0"/>
      <w:marBottom w:val="0"/>
      <w:divBdr>
        <w:top w:val="none" w:sz="0" w:space="0" w:color="auto"/>
        <w:left w:val="none" w:sz="0" w:space="0" w:color="auto"/>
        <w:bottom w:val="none" w:sz="0" w:space="0" w:color="auto"/>
        <w:right w:val="none" w:sz="0" w:space="0" w:color="auto"/>
      </w:divBdr>
    </w:div>
    <w:div w:id="85425635">
      <w:bodyDiv w:val="1"/>
      <w:marLeft w:val="0"/>
      <w:marRight w:val="0"/>
      <w:marTop w:val="0"/>
      <w:marBottom w:val="0"/>
      <w:divBdr>
        <w:top w:val="none" w:sz="0" w:space="0" w:color="auto"/>
        <w:left w:val="none" w:sz="0" w:space="0" w:color="auto"/>
        <w:bottom w:val="none" w:sz="0" w:space="0" w:color="auto"/>
        <w:right w:val="none" w:sz="0" w:space="0" w:color="auto"/>
      </w:divBdr>
    </w:div>
    <w:div w:id="85469470">
      <w:bodyDiv w:val="1"/>
      <w:marLeft w:val="0"/>
      <w:marRight w:val="0"/>
      <w:marTop w:val="0"/>
      <w:marBottom w:val="0"/>
      <w:divBdr>
        <w:top w:val="none" w:sz="0" w:space="0" w:color="auto"/>
        <w:left w:val="none" w:sz="0" w:space="0" w:color="auto"/>
        <w:bottom w:val="none" w:sz="0" w:space="0" w:color="auto"/>
        <w:right w:val="none" w:sz="0" w:space="0" w:color="auto"/>
      </w:divBdr>
    </w:div>
    <w:div w:id="86388914">
      <w:bodyDiv w:val="1"/>
      <w:marLeft w:val="0"/>
      <w:marRight w:val="0"/>
      <w:marTop w:val="0"/>
      <w:marBottom w:val="0"/>
      <w:divBdr>
        <w:top w:val="none" w:sz="0" w:space="0" w:color="auto"/>
        <w:left w:val="none" w:sz="0" w:space="0" w:color="auto"/>
        <w:bottom w:val="none" w:sz="0" w:space="0" w:color="auto"/>
        <w:right w:val="none" w:sz="0" w:space="0" w:color="auto"/>
      </w:divBdr>
    </w:div>
    <w:div w:id="87966727">
      <w:bodyDiv w:val="1"/>
      <w:marLeft w:val="0"/>
      <w:marRight w:val="0"/>
      <w:marTop w:val="0"/>
      <w:marBottom w:val="0"/>
      <w:divBdr>
        <w:top w:val="none" w:sz="0" w:space="0" w:color="auto"/>
        <w:left w:val="none" w:sz="0" w:space="0" w:color="auto"/>
        <w:bottom w:val="none" w:sz="0" w:space="0" w:color="auto"/>
        <w:right w:val="none" w:sz="0" w:space="0" w:color="auto"/>
      </w:divBdr>
    </w:div>
    <w:div w:id="93020695">
      <w:bodyDiv w:val="1"/>
      <w:marLeft w:val="0"/>
      <w:marRight w:val="0"/>
      <w:marTop w:val="0"/>
      <w:marBottom w:val="0"/>
      <w:divBdr>
        <w:top w:val="none" w:sz="0" w:space="0" w:color="auto"/>
        <w:left w:val="none" w:sz="0" w:space="0" w:color="auto"/>
        <w:bottom w:val="none" w:sz="0" w:space="0" w:color="auto"/>
        <w:right w:val="none" w:sz="0" w:space="0" w:color="auto"/>
      </w:divBdr>
    </w:div>
    <w:div w:id="103767403">
      <w:bodyDiv w:val="1"/>
      <w:marLeft w:val="0"/>
      <w:marRight w:val="0"/>
      <w:marTop w:val="0"/>
      <w:marBottom w:val="0"/>
      <w:divBdr>
        <w:top w:val="none" w:sz="0" w:space="0" w:color="auto"/>
        <w:left w:val="none" w:sz="0" w:space="0" w:color="auto"/>
        <w:bottom w:val="none" w:sz="0" w:space="0" w:color="auto"/>
        <w:right w:val="none" w:sz="0" w:space="0" w:color="auto"/>
      </w:divBdr>
    </w:div>
    <w:div w:id="106893966">
      <w:bodyDiv w:val="1"/>
      <w:marLeft w:val="0"/>
      <w:marRight w:val="0"/>
      <w:marTop w:val="0"/>
      <w:marBottom w:val="0"/>
      <w:divBdr>
        <w:top w:val="none" w:sz="0" w:space="0" w:color="auto"/>
        <w:left w:val="none" w:sz="0" w:space="0" w:color="auto"/>
        <w:bottom w:val="none" w:sz="0" w:space="0" w:color="auto"/>
        <w:right w:val="none" w:sz="0" w:space="0" w:color="auto"/>
      </w:divBdr>
    </w:div>
    <w:div w:id="111676084">
      <w:bodyDiv w:val="1"/>
      <w:marLeft w:val="0"/>
      <w:marRight w:val="0"/>
      <w:marTop w:val="0"/>
      <w:marBottom w:val="0"/>
      <w:divBdr>
        <w:top w:val="none" w:sz="0" w:space="0" w:color="auto"/>
        <w:left w:val="none" w:sz="0" w:space="0" w:color="auto"/>
        <w:bottom w:val="none" w:sz="0" w:space="0" w:color="auto"/>
        <w:right w:val="none" w:sz="0" w:space="0" w:color="auto"/>
      </w:divBdr>
    </w:div>
    <w:div w:id="113453565">
      <w:bodyDiv w:val="1"/>
      <w:marLeft w:val="0"/>
      <w:marRight w:val="0"/>
      <w:marTop w:val="0"/>
      <w:marBottom w:val="0"/>
      <w:divBdr>
        <w:top w:val="none" w:sz="0" w:space="0" w:color="auto"/>
        <w:left w:val="none" w:sz="0" w:space="0" w:color="auto"/>
        <w:bottom w:val="none" w:sz="0" w:space="0" w:color="auto"/>
        <w:right w:val="none" w:sz="0" w:space="0" w:color="auto"/>
      </w:divBdr>
    </w:div>
    <w:div w:id="120810261">
      <w:bodyDiv w:val="1"/>
      <w:marLeft w:val="0"/>
      <w:marRight w:val="0"/>
      <w:marTop w:val="0"/>
      <w:marBottom w:val="0"/>
      <w:divBdr>
        <w:top w:val="none" w:sz="0" w:space="0" w:color="auto"/>
        <w:left w:val="none" w:sz="0" w:space="0" w:color="auto"/>
        <w:bottom w:val="none" w:sz="0" w:space="0" w:color="auto"/>
        <w:right w:val="none" w:sz="0" w:space="0" w:color="auto"/>
      </w:divBdr>
    </w:div>
    <w:div w:id="129908265">
      <w:bodyDiv w:val="1"/>
      <w:marLeft w:val="0"/>
      <w:marRight w:val="0"/>
      <w:marTop w:val="0"/>
      <w:marBottom w:val="0"/>
      <w:divBdr>
        <w:top w:val="none" w:sz="0" w:space="0" w:color="auto"/>
        <w:left w:val="none" w:sz="0" w:space="0" w:color="auto"/>
        <w:bottom w:val="none" w:sz="0" w:space="0" w:color="auto"/>
        <w:right w:val="none" w:sz="0" w:space="0" w:color="auto"/>
      </w:divBdr>
    </w:div>
    <w:div w:id="137461263">
      <w:bodyDiv w:val="1"/>
      <w:marLeft w:val="0"/>
      <w:marRight w:val="0"/>
      <w:marTop w:val="0"/>
      <w:marBottom w:val="0"/>
      <w:divBdr>
        <w:top w:val="none" w:sz="0" w:space="0" w:color="auto"/>
        <w:left w:val="none" w:sz="0" w:space="0" w:color="auto"/>
        <w:bottom w:val="none" w:sz="0" w:space="0" w:color="auto"/>
        <w:right w:val="none" w:sz="0" w:space="0" w:color="auto"/>
      </w:divBdr>
    </w:div>
    <w:div w:id="140196903">
      <w:bodyDiv w:val="1"/>
      <w:marLeft w:val="0"/>
      <w:marRight w:val="0"/>
      <w:marTop w:val="0"/>
      <w:marBottom w:val="0"/>
      <w:divBdr>
        <w:top w:val="none" w:sz="0" w:space="0" w:color="auto"/>
        <w:left w:val="none" w:sz="0" w:space="0" w:color="auto"/>
        <w:bottom w:val="none" w:sz="0" w:space="0" w:color="auto"/>
        <w:right w:val="none" w:sz="0" w:space="0" w:color="auto"/>
      </w:divBdr>
    </w:div>
    <w:div w:id="164129385">
      <w:bodyDiv w:val="1"/>
      <w:marLeft w:val="0"/>
      <w:marRight w:val="0"/>
      <w:marTop w:val="0"/>
      <w:marBottom w:val="0"/>
      <w:divBdr>
        <w:top w:val="none" w:sz="0" w:space="0" w:color="auto"/>
        <w:left w:val="none" w:sz="0" w:space="0" w:color="auto"/>
        <w:bottom w:val="none" w:sz="0" w:space="0" w:color="auto"/>
        <w:right w:val="none" w:sz="0" w:space="0" w:color="auto"/>
      </w:divBdr>
    </w:div>
    <w:div w:id="165169401">
      <w:bodyDiv w:val="1"/>
      <w:marLeft w:val="0"/>
      <w:marRight w:val="0"/>
      <w:marTop w:val="0"/>
      <w:marBottom w:val="0"/>
      <w:divBdr>
        <w:top w:val="none" w:sz="0" w:space="0" w:color="auto"/>
        <w:left w:val="none" w:sz="0" w:space="0" w:color="auto"/>
        <w:bottom w:val="none" w:sz="0" w:space="0" w:color="auto"/>
        <w:right w:val="none" w:sz="0" w:space="0" w:color="auto"/>
      </w:divBdr>
    </w:div>
    <w:div w:id="168957140">
      <w:bodyDiv w:val="1"/>
      <w:marLeft w:val="0"/>
      <w:marRight w:val="0"/>
      <w:marTop w:val="0"/>
      <w:marBottom w:val="0"/>
      <w:divBdr>
        <w:top w:val="none" w:sz="0" w:space="0" w:color="auto"/>
        <w:left w:val="none" w:sz="0" w:space="0" w:color="auto"/>
        <w:bottom w:val="none" w:sz="0" w:space="0" w:color="auto"/>
        <w:right w:val="none" w:sz="0" w:space="0" w:color="auto"/>
      </w:divBdr>
    </w:div>
    <w:div w:id="169376238">
      <w:bodyDiv w:val="1"/>
      <w:marLeft w:val="0"/>
      <w:marRight w:val="0"/>
      <w:marTop w:val="0"/>
      <w:marBottom w:val="0"/>
      <w:divBdr>
        <w:top w:val="none" w:sz="0" w:space="0" w:color="auto"/>
        <w:left w:val="none" w:sz="0" w:space="0" w:color="auto"/>
        <w:bottom w:val="none" w:sz="0" w:space="0" w:color="auto"/>
        <w:right w:val="none" w:sz="0" w:space="0" w:color="auto"/>
      </w:divBdr>
    </w:div>
    <w:div w:id="172841902">
      <w:bodyDiv w:val="1"/>
      <w:marLeft w:val="0"/>
      <w:marRight w:val="0"/>
      <w:marTop w:val="0"/>
      <w:marBottom w:val="0"/>
      <w:divBdr>
        <w:top w:val="none" w:sz="0" w:space="0" w:color="auto"/>
        <w:left w:val="none" w:sz="0" w:space="0" w:color="auto"/>
        <w:bottom w:val="none" w:sz="0" w:space="0" w:color="auto"/>
        <w:right w:val="none" w:sz="0" w:space="0" w:color="auto"/>
      </w:divBdr>
    </w:div>
    <w:div w:id="174424063">
      <w:bodyDiv w:val="1"/>
      <w:marLeft w:val="0"/>
      <w:marRight w:val="0"/>
      <w:marTop w:val="0"/>
      <w:marBottom w:val="0"/>
      <w:divBdr>
        <w:top w:val="none" w:sz="0" w:space="0" w:color="auto"/>
        <w:left w:val="none" w:sz="0" w:space="0" w:color="auto"/>
        <w:bottom w:val="none" w:sz="0" w:space="0" w:color="auto"/>
        <w:right w:val="none" w:sz="0" w:space="0" w:color="auto"/>
      </w:divBdr>
    </w:div>
    <w:div w:id="175770682">
      <w:bodyDiv w:val="1"/>
      <w:marLeft w:val="0"/>
      <w:marRight w:val="0"/>
      <w:marTop w:val="0"/>
      <w:marBottom w:val="0"/>
      <w:divBdr>
        <w:top w:val="none" w:sz="0" w:space="0" w:color="auto"/>
        <w:left w:val="none" w:sz="0" w:space="0" w:color="auto"/>
        <w:bottom w:val="none" w:sz="0" w:space="0" w:color="auto"/>
        <w:right w:val="none" w:sz="0" w:space="0" w:color="auto"/>
      </w:divBdr>
    </w:div>
    <w:div w:id="180432145">
      <w:bodyDiv w:val="1"/>
      <w:marLeft w:val="0"/>
      <w:marRight w:val="0"/>
      <w:marTop w:val="0"/>
      <w:marBottom w:val="0"/>
      <w:divBdr>
        <w:top w:val="none" w:sz="0" w:space="0" w:color="auto"/>
        <w:left w:val="none" w:sz="0" w:space="0" w:color="auto"/>
        <w:bottom w:val="none" w:sz="0" w:space="0" w:color="auto"/>
        <w:right w:val="none" w:sz="0" w:space="0" w:color="auto"/>
      </w:divBdr>
    </w:div>
    <w:div w:id="188295599">
      <w:bodyDiv w:val="1"/>
      <w:marLeft w:val="0"/>
      <w:marRight w:val="0"/>
      <w:marTop w:val="0"/>
      <w:marBottom w:val="0"/>
      <w:divBdr>
        <w:top w:val="none" w:sz="0" w:space="0" w:color="auto"/>
        <w:left w:val="none" w:sz="0" w:space="0" w:color="auto"/>
        <w:bottom w:val="none" w:sz="0" w:space="0" w:color="auto"/>
        <w:right w:val="none" w:sz="0" w:space="0" w:color="auto"/>
      </w:divBdr>
    </w:div>
    <w:div w:id="196625819">
      <w:bodyDiv w:val="1"/>
      <w:marLeft w:val="0"/>
      <w:marRight w:val="0"/>
      <w:marTop w:val="0"/>
      <w:marBottom w:val="0"/>
      <w:divBdr>
        <w:top w:val="none" w:sz="0" w:space="0" w:color="auto"/>
        <w:left w:val="none" w:sz="0" w:space="0" w:color="auto"/>
        <w:bottom w:val="none" w:sz="0" w:space="0" w:color="auto"/>
        <w:right w:val="none" w:sz="0" w:space="0" w:color="auto"/>
      </w:divBdr>
    </w:div>
    <w:div w:id="200096040">
      <w:bodyDiv w:val="1"/>
      <w:marLeft w:val="0"/>
      <w:marRight w:val="0"/>
      <w:marTop w:val="0"/>
      <w:marBottom w:val="0"/>
      <w:divBdr>
        <w:top w:val="none" w:sz="0" w:space="0" w:color="auto"/>
        <w:left w:val="none" w:sz="0" w:space="0" w:color="auto"/>
        <w:bottom w:val="none" w:sz="0" w:space="0" w:color="auto"/>
        <w:right w:val="none" w:sz="0" w:space="0" w:color="auto"/>
      </w:divBdr>
    </w:div>
    <w:div w:id="202640153">
      <w:bodyDiv w:val="1"/>
      <w:marLeft w:val="0"/>
      <w:marRight w:val="0"/>
      <w:marTop w:val="0"/>
      <w:marBottom w:val="0"/>
      <w:divBdr>
        <w:top w:val="none" w:sz="0" w:space="0" w:color="auto"/>
        <w:left w:val="none" w:sz="0" w:space="0" w:color="auto"/>
        <w:bottom w:val="none" w:sz="0" w:space="0" w:color="auto"/>
        <w:right w:val="none" w:sz="0" w:space="0" w:color="auto"/>
      </w:divBdr>
    </w:div>
    <w:div w:id="208078567">
      <w:bodyDiv w:val="1"/>
      <w:marLeft w:val="0"/>
      <w:marRight w:val="0"/>
      <w:marTop w:val="0"/>
      <w:marBottom w:val="0"/>
      <w:divBdr>
        <w:top w:val="none" w:sz="0" w:space="0" w:color="auto"/>
        <w:left w:val="none" w:sz="0" w:space="0" w:color="auto"/>
        <w:bottom w:val="none" w:sz="0" w:space="0" w:color="auto"/>
        <w:right w:val="none" w:sz="0" w:space="0" w:color="auto"/>
      </w:divBdr>
    </w:div>
    <w:div w:id="211776520">
      <w:bodyDiv w:val="1"/>
      <w:marLeft w:val="0"/>
      <w:marRight w:val="0"/>
      <w:marTop w:val="0"/>
      <w:marBottom w:val="0"/>
      <w:divBdr>
        <w:top w:val="none" w:sz="0" w:space="0" w:color="auto"/>
        <w:left w:val="none" w:sz="0" w:space="0" w:color="auto"/>
        <w:bottom w:val="none" w:sz="0" w:space="0" w:color="auto"/>
        <w:right w:val="none" w:sz="0" w:space="0" w:color="auto"/>
      </w:divBdr>
    </w:div>
    <w:div w:id="230042035">
      <w:bodyDiv w:val="1"/>
      <w:marLeft w:val="0"/>
      <w:marRight w:val="0"/>
      <w:marTop w:val="0"/>
      <w:marBottom w:val="0"/>
      <w:divBdr>
        <w:top w:val="none" w:sz="0" w:space="0" w:color="auto"/>
        <w:left w:val="none" w:sz="0" w:space="0" w:color="auto"/>
        <w:bottom w:val="none" w:sz="0" w:space="0" w:color="auto"/>
        <w:right w:val="none" w:sz="0" w:space="0" w:color="auto"/>
      </w:divBdr>
    </w:div>
    <w:div w:id="231744288">
      <w:bodyDiv w:val="1"/>
      <w:marLeft w:val="0"/>
      <w:marRight w:val="0"/>
      <w:marTop w:val="0"/>
      <w:marBottom w:val="0"/>
      <w:divBdr>
        <w:top w:val="none" w:sz="0" w:space="0" w:color="auto"/>
        <w:left w:val="none" w:sz="0" w:space="0" w:color="auto"/>
        <w:bottom w:val="none" w:sz="0" w:space="0" w:color="auto"/>
        <w:right w:val="none" w:sz="0" w:space="0" w:color="auto"/>
      </w:divBdr>
    </w:div>
    <w:div w:id="232812462">
      <w:bodyDiv w:val="1"/>
      <w:marLeft w:val="0"/>
      <w:marRight w:val="0"/>
      <w:marTop w:val="0"/>
      <w:marBottom w:val="0"/>
      <w:divBdr>
        <w:top w:val="none" w:sz="0" w:space="0" w:color="auto"/>
        <w:left w:val="none" w:sz="0" w:space="0" w:color="auto"/>
        <w:bottom w:val="none" w:sz="0" w:space="0" w:color="auto"/>
        <w:right w:val="none" w:sz="0" w:space="0" w:color="auto"/>
      </w:divBdr>
    </w:div>
    <w:div w:id="233905026">
      <w:bodyDiv w:val="1"/>
      <w:marLeft w:val="0"/>
      <w:marRight w:val="0"/>
      <w:marTop w:val="0"/>
      <w:marBottom w:val="0"/>
      <w:divBdr>
        <w:top w:val="none" w:sz="0" w:space="0" w:color="auto"/>
        <w:left w:val="none" w:sz="0" w:space="0" w:color="auto"/>
        <w:bottom w:val="none" w:sz="0" w:space="0" w:color="auto"/>
        <w:right w:val="none" w:sz="0" w:space="0" w:color="auto"/>
      </w:divBdr>
    </w:div>
    <w:div w:id="237597160">
      <w:bodyDiv w:val="1"/>
      <w:marLeft w:val="0"/>
      <w:marRight w:val="0"/>
      <w:marTop w:val="0"/>
      <w:marBottom w:val="0"/>
      <w:divBdr>
        <w:top w:val="none" w:sz="0" w:space="0" w:color="auto"/>
        <w:left w:val="none" w:sz="0" w:space="0" w:color="auto"/>
        <w:bottom w:val="none" w:sz="0" w:space="0" w:color="auto"/>
        <w:right w:val="none" w:sz="0" w:space="0" w:color="auto"/>
      </w:divBdr>
    </w:div>
    <w:div w:id="252326500">
      <w:bodyDiv w:val="1"/>
      <w:marLeft w:val="0"/>
      <w:marRight w:val="0"/>
      <w:marTop w:val="0"/>
      <w:marBottom w:val="0"/>
      <w:divBdr>
        <w:top w:val="none" w:sz="0" w:space="0" w:color="auto"/>
        <w:left w:val="none" w:sz="0" w:space="0" w:color="auto"/>
        <w:bottom w:val="none" w:sz="0" w:space="0" w:color="auto"/>
        <w:right w:val="none" w:sz="0" w:space="0" w:color="auto"/>
      </w:divBdr>
    </w:div>
    <w:div w:id="252516321">
      <w:bodyDiv w:val="1"/>
      <w:marLeft w:val="0"/>
      <w:marRight w:val="0"/>
      <w:marTop w:val="0"/>
      <w:marBottom w:val="0"/>
      <w:divBdr>
        <w:top w:val="none" w:sz="0" w:space="0" w:color="auto"/>
        <w:left w:val="none" w:sz="0" w:space="0" w:color="auto"/>
        <w:bottom w:val="none" w:sz="0" w:space="0" w:color="auto"/>
        <w:right w:val="none" w:sz="0" w:space="0" w:color="auto"/>
      </w:divBdr>
    </w:div>
    <w:div w:id="254168735">
      <w:bodyDiv w:val="1"/>
      <w:marLeft w:val="0"/>
      <w:marRight w:val="0"/>
      <w:marTop w:val="0"/>
      <w:marBottom w:val="0"/>
      <w:divBdr>
        <w:top w:val="none" w:sz="0" w:space="0" w:color="auto"/>
        <w:left w:val="none" w:sz="0" w:space="0" w:color="auto"/>
        <w:bottom w:val="none" w:sz="0" w:space="0" w:color="auto"/>
        <w:right w:val="none" w:sz="0" w:space="0" w:color="auto"/>
      </w:divBdr>
    </w:div>
    <w:div w:id="266276303">
      <w:bodyDiv w:val="1"/>
      <w:marLeft w:val="0"/>
      <w:marRight w:val="0"/>
      <w:marTop w:val="0"/>
      <w:marBottom w:val="0"/>
      <w:divBdr>
        <w:top w:val="none" w:sz="0" w:space="0" w:color="auto"/>
        <w:left w:val="none" w:sz="0" w:space="0" w:color="auto"/>
        <w:bottom w:val="none" w:sz="0" w:space="0" w:color="auto"/>
        <w:right w:val="none" w:sz="0" w:space="0" w:color="auto"/>
      </w:divBdr>
    </w:div>
    <w:div w:id="268439973">
      <w:bodyDiv w:val="1"/>
      <w:marLeft w:val="0"/>
      <w:marRight w:val="0"/>
      <w:marTop w:val="0"/>
      <w:marBottom w:val="0"/>
      <w:divBdr>
        <w:top w:val="none" w:sz="0" w:space="0" w:color="auto"/>
        <w:left w:val="none" w:sz="0" w:space="0" w:color="auto"/>
        <w:bottom w:val="none" w:sz="0" w:space="0" w:color="auto"/>
        <w:right w:val="none" w:sz="0" w:space="0" w:color="auto"/>
      </w:divBdr>
    </w:div>
    <w:div w:id="272326576">
      <w:bodyDiv w:val="1"/>
      <w:marLeft w:val="0"/>
      <w:marRight w:val="0"/>
      <w:marTop w:val="0"/>
      <w:marBottom w:val="0"/>
      <w:divBdr>
        <w:top w:val="none" w:sz="0" w:space="0" w:color="auto"/>
        <w:left w:val="none" w:sz="0" w:space="0" w:color="auto"/>
        <w:bottom w:val="none" w:sz="0" w:space="0" w:color="auto"/>
        <w:right w:val="none" w:sz="0" w:space="0" w:color="auto"/>
      </w:divBdr>
    </w:div>
    <w:div w:id="276181007">
      <w:bodyDiv w:val="1"/>
      <w:marLeft w:val="0"/>
      <w:marRight w:val="0"/>
      <w:marTop w:val="0"/>
      <w:marBottom w:val="0"/>
      <w:divBdr>
        <w:top w:val="none" w:sz="0" w:space="0" w:color="auto"/>
        <w:left w:val="none" w:sz="0" w:space="0" w:color="auto"/>
        <w:bottom w:val="none" w:sz="0" w:space="0" w:color="auto"/>
        <w:right w:val="none" w:sz="0" w:space="0" w:color="auto"/>
      </w:divBdr>
    </w:div>
    <w:div w:id="279847932">
      <w:bodyDiv w:val="1"/>
      <w:marLeft w:val="0"/>
      <w:marRight w:val="0"/>
      <w:marTop w:val="0"/>
      <w:marBottom w:val="0"/>
      <w:divBdr>
        <w:top w:val="none" w:sz="0" w:space="0" w:color="auto"/>
        <w:left w:val="none" w:sz="0" w:space="0" w:color="auto"/>
        <w:bottom w:val="none" w:sz="0" w:space="0" w:color="auto"/>
        <w:right w:val="none" w:sz="0" w:space="0" w:color="auto"/>
      </w:divBdr>
    </w:div>
    <w:div w:id="291785617">
      <w:bodyDiv w:val="1"/>
      <w:marLeft w:val="0"/>
      <w:marRight w:val="0"/>
      <w:marTop w:val="0"/>
      <w:marBottom w:val="0"/>
      <w:divBdr>
        <w:top w:val="none" w:sz="0" w:space="0" w:color="auto"/>
        <w:left w:val="none" w:sz="0" w:space="0" w:color="auto"/>
        <w:bottom w:val="none" w:sz="0" w:space="0" w:color="auto"/>
        <w:right w:val="none" w:sz="0" w:space="0" w:color="auto"/>
      </w:divBdr>
    </w:div>
    <w:div w:id="294528015">
      <w:bodyDiv w:val="1"/>
      <w:marLeft w:val="0"/>
      <w:marRight w:val="0"/>
      <w:marTop w:val="0"/>
      <w:marBottom w:val="0"/>
      <w:divBdr>
        <w:top w:val="none" w:sz="0" w:space="0" w:color="auto"/>
        <w:left w:val="none" w:sz="0" w:space="0" w:color="auto"/>
        <w:bottom w:val="none" w:sz="0" w:space="0" w:color="auto"/>
        <w:right w:val="none" w:sz="0" w:space="0" w:color="auto"/>
      </w:divBdr>
    </w:div>
    <w:div w:id="295258632">
      <w:bodyDiv w:val="1"/>
      <w:marLeft w:val="0"/>
      <w:marRight w:val="0"/>
      <w:marTop w:val="0"/>
      <w:marBottom w:val="0"/>
      <w:divBdr>
        <w:top w:val="none" w:sz="0" w:space="0" w:color="auto"/>
        <w:left w:val="none" w:sz="0" w:space="0" w:color="auto"/>
        <w:bottom w:val="none" w:sz="0" w:space="0" w:color="auto"/>
        <w:right w:val="none" w:sz="0" w:space="0" w:color="auto"/>
      </w:divBdr>
    </w:div>
    <w:div w:id="302349474">
      <w:bodyDiv w:val="1"/>
      <w:marLeft w:val="0"/>
      <w:marRight w:val="0"/>
      <w:marTop w:val="0"/>
      <w:marBottom w:val="0"/>
      <w:divBdr>
        <w:top w:val="none" w:sz="0" w:space="0" w:color="auto"/>
        <w:left w:val="none" w:sz="0" w:space="0" w:color="auto"/>
        <w:bottom w:val="none" w:sz="0" w:space="0" w:color="auto"/>
        <w:right w:val="none" w:sz="0" w:space="0" w:color="auto"/>
      </w:divBdr>
    </w:div>
    <w:div w:id="302933355">
      <w:bodyDiv w:val="1"/>
      <w:marLeft w:val="0"/>
      <w:marRight w:val="0"/>
      <w:marTop w:val="0"/>
      <w:marBottom w:val="0"/>
      <w:divBdr>
        <w:top w:val="none" w:sz="0" w:space="0" w:color="auto"/>
        <w:left w:val="none" w:sz="0" w:space="0" w:color="auto"/>
        <w:bottom w:val="none" w:sz="0" w:space="0" w:color="auto"/>
        <w:right w:val="none" w:sz="0" w:space="0" w:color="auto"/>
      </w:divBdr>
    </w:div>
    <w:div w:id="304244213">
      <w:bodyDiv w:val="1"/>
      <w:marLeft w:val="0"/>
      <w:marRight w:val="0"/>
      <w:marTop w:val="0"/>
      <w:marBottom w:val="0"/>
      <w:divBdr>
        <w:top w:val="none" w:sz="0" w:space="0" w:color="auto"/>
        <w:left w:val="none" w:sz="0" w:space="0" w:color="auto"/>
        <w:bottom w:val="none" w:sz="0" w:space="0" w:color="auto"/>
        <w:right w:val="none" w:sz="0" w:space="0" w:color="auto"/>
      </w:divBdr>
    </w:div>
    <w:div w:id="312294496">
      <w:bodyDiv w:val="1"/>
      <w:marLeft w:val="0"/>
      <w:marRight w:val="0"/>
      <w:marTop w:val="0"/>
      <w:marBottom w:val="0"/>
      <w:divBdr>
        <w:top w:val="none" w:sz="0" w:space="0" w:color="auto"/>
        <w:left w:val="none" w:sz="0" w:space="0" w:color="auto"/>
        <w:bottom w:val="none" w:sz="0" w:space="0" w:color="auto"/>
        <w:right w:val="none" w:sz="0" w:space="0" w:color="auto"/>
      </w:divBdr>
    </w:div>
    <w:div w:id="318507660">
      <w:bodyDiv w:val="1"/>
      <w:marLeft w:val="0"/>
      <w:marRight w:val="0"/>
      <w:marTop w:val="0"/>
      <w:marBottom w:val="0"/>
      <w:divBdr>
        <w:top w:val="none" w:sz="0" w:space="0" w:color="auto"/>
        <w:left w:val="none" w:sz="0" w:space="0" w:color="auto"/>
        <w:bottom w:val="none" w:sz="0" w:space="0" w:color="auto"/>
        <w:right w:val="none" w:sz="0" w:space="0" w:color="auto"/>
      </w:divBdr>
    </w:div>
    <w:div w:id="318770279">
      <w:bodyDiv w:val="1"/>
      <w:marLeft w:val="0"/>
      <w:marRight w:val="0"/>
      <w:marTop w:val="0"/>
      <w:marBottom w:val="0"/>
      <w:divBdr>
        <w:top w:val="none" w:sz="0" w:space="0" w:color="auto"/>
        <w:left w:val="none" w:sz="0" w:space="0" w:color="auto"/>
        <w:bottom w:val="none" w:sz="0" w:space="0" w:color="auto"/>
        <w:right w:val="none" w:sz="0" w:space="0" w:color="auto"/>
      </w:divBdr>
    </w:div>
    <w:div w:id="331228990">
      <w:bodyDiv w:val="1"/>
      <w:marLeft w:val="0"/>
      <w:marRight w:val="0"/>
      <w:marTop w:val="0"/>
      <w:marBottom w:val="0"/>
      <w:divBdr>
        <w:top w:val="none" w:sz="0" w:space="0" w:color="auto"/>
        <w:left w:val="none" w:sz="0" w:space="0" w:color="auto"/>
        <w:bottom w:val="none" w:sz="0" w:space="0" w:color="auto"/>
        <w:right w:val="none" w:sz="0" w:space="0" w:color="auto"/>
      </w:divBdr>
    </w:div>
    <w:div w:id="338629548">
      <w:bodyDiv w:val="1"/>
      <w:marLeft w:val="0"/>
      <w:marRight w:val="0"/>
      <w:marTop w:val="0"/>
      <w:marBottom w:val="0"/>
      <w:divBdr>
        <w:top w:val="none" w:sz="0" w:space="0" w:color="auto"/>
        <w:left w:val="none" w:sz="0" w:space="0" w:color="auto"/>
        <w:bottom w:val="none" w:sz="0" w:space="0" w:color="auto"/>
        <w:right w:val="none" w:sz="0" w:space="0" w:color="auto"/>
      </w:divBdr>
    </w:div>
    <w:div w:id="342050734">
      <w:bodyDiv w:val="1"/>
      <w:marLeft w:val="0"/>
      <w:marRight w:val="0"/>
      <w:marTop w:val="0"/>
      <w:marBottom w:val="0"/>
      <w:divBdr>
        <w:top w:val="none" w:sz="0" w:space="0" w:color="auto"/>
        <w:left w:val="none" w:sz="0" w:space="0" w:color="auto"/>
        <w:bottom w:val="none" w:sz="0" w:space="0" w:color="auto"/>
        <w:right w:val="none" w:sz="0" w:space="0" w:color="auto"/>
      </w:divBdr>
    </w:div>
    <w:div w:id="351298529">
      <w:bodyDiv w:val="1"/>
      <w:marLeft w:val="0"/>
      <w:marRight w:val="0"/>
      <w:marTop w:val="0"/>
      <w:marBottom w:val="0"/>
      <w:divBdr>
        <w:top w:val="none" w:sz="0" w:space="0" w:color="auto"/>
        <w:left w:val="none" w:sz="0" w:space="0" w:color="auto"/>
        <w:bottom w:val="none" w:sz="0" w:space="0" w:color="auto"/>
        <w:right w:val="none" w:sz="0" w:space="0" w:color="auto"/>
      </w:divBdr>
    </w:div>
    <w:div w:id="353461091">
      <w:bodyDiv w:val="1"/>
      <w:marLeft w:val="0"/>
      <w:marRight w:val="0"/>
      <w:marTop w:val="0"/>
      <w:marBottom w:val="0"/>
      <w:divBdr>
        <w:top w:val="none" w:sz="0" w:space="0" w:color="auto"/>
        <w:left w:val="none" w:sz="0" w:space="0" w:color="auto"/>
        <w:bottom w:val="none" w:sz="0" w:space="0" w:color="auto"/>
        <w:right w:val="none" w:sz="0" w:space="0" w:color="auto"/>
      </w:divBdr>
    </w:div>
    <w:div w:id="361906360">
      <w:bodyDiv w:val="1"/>
      <w:marLeft w:val="0"/>
      <w:marRight w:val="0"/>
      <w:marTop w:val="0"/>
      <w:marBottom w:val="0"/>
      <w:divBdr>
        <w:top w:val="none" w:sz="0" w:space="0" w:color="auto"/>
        <w:left w:val="none" w:sz="0" w:space="0" w:color="auto"/>
        <w:bottom w:val="none" w:sz="0" w:space="0" w:color="auto"/>
        <w:right w:val="none" w:sz="0" w:space="0" w:color="auto"/>
      </w:divBdr>
    </w:div>
    <w:div w:id="363557688">
      <w:bodyDiv w:val="1"/>
      <w:marLeft w:val="0"/>
      <w:marRight w:val="0"/>
      <w:marTop w:val="0"/>
      <w:marBottom w:val="0"/>
      <w:divBdr>
        <w:top w:val="none" w:sz="0" w:space="0" w:color="auto"/>
        <w:left w:val="none" w:sz="0" w:space="0" w:color="auto"/>
        <w:bottom w:val="none" w:sz="0" w:space="0" w:color="auto"/>
        <w:right w:val="none" w:sz="0" w:space="0" w:color="auto"/>
      </w:divBdr>
    </w:div>
    <w:div w:id="369645091">
      <w:bodyDiv w:val="1"/>
      <w:marLeft w:val="0"/>
      <w:marRight w:val="0"/>
      <w:marTop w:val="0"/>
      <w:marBottom w:val="0"/>
      <w:divBdr>
        <w:top w:val="none" w:sz="0" w:space="0" w:color="auto"/>
        <w:left w:val="none" w:sz="0" w:space="0" w:color="auto"/>
        <w:bottom w:val="none" w:sz="0" w:space="0" w:color="auto"/>
        <w:right w:val="none" w:sz="0" w:space="0" w:color="auto"/>
      </w:divBdr>
    </w:div>
    <w:div w:id="370494162">
      <w:bodyDiv w:val="1"/>
      <w:marLeft w:val="0"/>
      <w:marRight w:val="0"/>
      <w:marTop w:val="0"/>
      <w:marBottom w:val="0"/>
      <w:divBdr>
        <w:top w:val="none" w:sz="0" w:space="0" w:color="auto"/>
        <w:left w:val="none" w:sz="0" w:space="0" w:color="auto"/>
        <w:bottom w:val="none" w:sz="0" w:space="0" w:color="auto"/>
        <w:right w:val="none" w:sz="0" w:space="0" w:color="auto"/>
      </w:divBdr>
    </w:div>
    <w:div w:id="372703449">
      <w:bodyDiv w:val="1"/>
      <w:marLeft w:val="0"/>
      <w:marRight w:val="0"/>
      <w:marTop w:val="0"/>
      <w:marBottom w:val="0"/>
      <w:divBdr>
        <w:top w:val="none" w:sz="0" w:space="0" w:color="auto"/>
        <w:left w:val="none" w:sz="0" w:space="0" w:color="auto"/>
        <w:bottom w:val="none" w:sz="0" w:space="0" w:color="auto"/>
        <w:right w:val="none" w:sz="0" w:space="0" w:color="auto"/>
      </w:divBdr>
    </w:div>
    <w:div w:id="378095530">
      <w:bodyDiv w:val="1"/>
      <w:marLeft w:val="0"/>
      <w:marRight w:val="0"/>
      <w:marTop w:val="0"/>
      <w:marBottom w:val="0"/>
      <w:divBdr>
        <w:top w:val="none" w:sz="0" w:space="0" w:color="auto"/>
        <w:left w:val="none" w:sz="0" w:space="0" w:color="auto"/>
        <w:bottom w:val="none" w:sz="0" w:space="0" w:color="auto"/>
        <w:right w:val="none" w:sz="0" w:space="0" w:color="auto"/>
      </w:divBdr>
    </w:div>
    <w:div w:id="380060362">
      <w:bodyDiv w:val="1"/>
      <w:marLeft w:val="0"/>
      <w:marRight w:val="0"/>
      <w:marTop w:val="0"/>
      <w:marBottom w:val="0"/>
      <w:divBdr>
        <w:top w:val="none" w:sz="0" w:space="0" w:color="auto"/>
        <w:left w:val="none" w:sz="0" w:space="0" w:color="auto"/>
        <w:bottom w:val="none" w:sz="0" w:space="0" w:color="auto"/>
        <w:right w:val="none" w:sz="0" w:space="0" w:color="auto"/>
      </w:divBdr>
    </w:div>
    <w:div w:id="383215306">
      <w:bodyDiv w:val="1"/>
      <w:marLeft w:val="0"/>
      <w:marRight w:val="0"/>
      <w:marTop w:val="0"/>
      <w:marBottom w:val="0"/>
      <w:divBdr>
        <w:top w:val="none" w:sz="0" w:space="0" w:color="auto"/>
        <w:left w:val="none" w:sz="0" w:space="0" w:color="auto"/>
        <w:bottom w:val="none" w:sz="0" w:space="0" w:color="auto"/>
        <w:right w:val="none" w:sz="0" w:space="0" w:color="auto"/>
      </w:divBdr>
    </w:div>
    <w:div w:id="388918924">
      <w:bodyDiv w:val="1"/>
      <w:marLeft w:val="0"/>
      <w:marRight w:val="0"/>
      <w:marTop w:val="0"/>
      <w:marBottom w:val="0"/>
      <w:divBdr>
        <w:top w:val="none" w:sz="0" w:space="0" w:color="auto"/>
        <w:left w:val="none" w:sz="0" w:space="0" w:color="auto"/>
        <w:bottom w:val="none" w:sz="0" w:space="0" w:color="auto"/>
        <w:right w:val="none" w:sz="0" w:space="0" w:color="auto"/>
      </w:divBdr>
    </w:div>
    <w:div w:id="396175581">
      <w:bodyDiv w:val="1"/>
      <w:marLeft w:val="0"/>
      <w:marRight w:val="0"/>
      <w:marTop w:val="0"/>
      <w:marBottom w:val="0"/>
      <w:divBdr>
        <w:top w:val="none" w:sz="0" w:space="0" w:color="auto"/>
        <w:left w:val="none" w:sz="0" w:space="0" w:color="auto"/>
        <w:bottom w:val="none" w:sz="0" w:space="0" w:color="auto"/>
        <w:right w:val="none" w:sz="0" w:space="0" w:color="auto"/>
      </w:divBdr>
    </w:div>
    <w:div w:id="402531144">
      <w:bodyDiv w:val="1"/>
      <w:marLeft w:val="0"/>
      <w:marRight w:val="0"/>
      <w:marTop w:val="0"/>
      <w:marBottom w:val="0"/>
      <w:divBdr>
        <w:top w:val="none" w:sz="0" w:space="0" w:color="auto"/>
        <w:left w:val="none" w:sz="0" w:space="0" w:color="auto"/>
        <w:bottom w:val="none" w:sz="0" w:space="0" w:color="auto"/>
        <w:right w:val="none" w:sz="0" w:space="0" w:color="auto"/>
      </w:divBdr>
    </w:div>
    <w:div w:id="413019686">
      <w:bodyDiv w:val="1"/>
      <w:marLeft w:val="0"/>
      <w:marRight w:val="0"/>
      <w:marTop w:val="0"/>
      <w:marBottom w:val="0"/>
      <w:divBdr>
        <w:top w:val="none" w:sz="0" w:space="0" w:color="auto"/>
        <w:left w:val="none" w:sz="0" w:space="0" w:color="auto"/>
        <w:bottom w:val="none" w:sz="0" w:space="0" w:color="auto"/>
        <w:right w:val="none" w:sz="0" w:space="0" w:color="auto"/>
      </w:divBdr>
    </w:div>
    <w:div w:id="413093543">
      <w:bodyDiv w:val="1"/>
      <w:marLeft w:val="0"/>
      <w:marRight w:val="0"/>
      <w:marTop w:val="0"/>
      <w:marBottom w:val="0"/>
      <w:divBdr>
        <w:top w:val="none" w:sz="0" w:space="0" w:color="auto"/>
        <w:left w:val="none" w:sz="0" w:space="0" w:color="auto"/>
        <w:bottom w:val="none" w:sz="0" w:space="0" w:color="auto"/>
        <w:right w:val="none" w:sz="0" w:space="0" w:color="auto"/>
      </w:divBdr>
    </w:div>
    <w:div w:id="415521215">
      <w:bodyDiv w:val="1"/>
      <w:marLeft w:val="0"/>
      <w:marRight w:val="0"/>
      <w:marTop w:val="0"/>
      <w:marBottom w:val="0"/>
      <w:divBdr>
        <w:top w:val="none" w:sz="0" w:space="0" w:color="auto"/>
        <w:left w:val="none" w:sz="0" w:space="0" w:color="auto"/>
        <w:bottom w:val="none" w:sz="0" w:space="0" w:color="auto"/>
        <w:right w:val="none" w:sz="0" w:space="0" w:color="auto"/>
      </w:divBdr>
    </w:div>
    <w:div w:id="421492730">
      <w:bodyDiv w:val="1"/>
      <w:marLeft w:val="0"/>
      <w:marRight w:val="0"/>
      <w:marTop w:val="0"/>
      <w:marBottom w:val="0"/>
      <w:divBdr>
        <w:top w:val="none" w:sz="0" w:space="0" w:color="auto"/>
        <w:left w:val="none" w:sz="0" w:space="0" w:color="auto"/>
        <w:bottom w:val="none" w:sz="0" w:space="0" w:color="auto"/>
        <w:right w:val="none" w:sz="0" w:space="0" w:color="auto"/>
      </w:divBdr>
    </w:div>
    <w:div w:id="427888443">
      <w:bodyDiv w:val="1"/>
      <w:marLeft w:val="0"/>
      <w:marRight w:val="0"/>
      <w:marTop w:val="0"/>
      <w:marBottom w:val="0"/>
      <w:divBdr>
        <w:top w:val="none" w:sz="0" w:space="0" w:color="auto"/>
        <w:left w:val="none" w:sz="0" w:space="0" w:color="auto"/>
        <w:bottom w:val="none" w:sz="0" w:space="0" w:color="auto"/>
        <w:right w:val="none" w:sz="0" w:space="0" w:color="auto"/>
      </w:divBdr>
    </w:div>
    <w:div w:id="428356356">
      <w:bodyDiv w:val="1"/>
      <w:marLeft w:val="0"/>
      <w:marRight w:val="0"/>
      <w:marTop w:val="0"/>
      <w:marBottom w:val="0"/>
      <w:divBdr>
        <w:top w:val="none" w:sz="0" w:space="0" w:color="auto"/>
        <w:left w:val="none" w:sz="0" w:space="0" w:color="auto"/>
        <w:bottom w:val="none" w:sz="0" w:space="0" w:color="auto"/>
        <w:right w:val="none" w:sz="0" w:space="0" w:color="auto"/>
      </w:divBdr>
    </w:div>
    <w:div w:id="430590199">
      <w:bodyDiv w:val="1"/>
      <w:marLeft w:val="0"/>
      <w:marRight w:val="0"/>
      <w:marTop w:val="0"/>
      <w:marBottom w:val="0"/>
      <w:divBdr>
        <w:top w:val="none" w:sz="0" w:space="0" w:color="auto"/>
        <w:left w:val="none" w:sz="0" w:space="0" w:color="auto"/>
        <w:bottom w:val="none" w:sz="0" w:space="0" w:color="auto"/>
        <w:right w:val="none" w:sz="0" w:space="0" w:color="auto"/>
      </w:divBdr>
    </w:div>
    <w:div w:id="434132355">
      <w:bodyDiv w:val="1"/>
      <w:marLeft w:val="0"/>
      <w:marRight w:val="0"/>
      <w:marTop w:val="0"/>
      <w:marBottom w:val="0"/>
      <w:divBdr>
        <w:top w:val="none" w:sz="0" w:space="0" w:color="auto"/>
        <w:left w:val="none" w:sz="0" w:space="0" w:color="auto"/>
        <w:bottom w:val="none" w:sz="0" w:space="0" w:color="auto"/>
        <w:right w:val="none" w:sz="0" w:space="0" w:color="auto"/>
      </w:divBdr>
    </w:div>
    <w:div w:id="438911121">
      <w:bodyDiv w:val="1"/>
      <w:marLeft w:val="0"/>
      <w:marRight w:val="0"/>
      <w:marTop w:val="0"/>
      <w:marBottom w:val="0"/>
      <w:divBdr>
        <w:top w:val="none" w:sz="0" w:space="0" w:color="auto"/>
        <w:left w:val="none" w:sz="0" w:space="0" w:color="auto"/>
        <w:bottom w:val="none" w:sz="0" w:space="0" w:color="auto"/>
        <w:right w:val="none" w:sz="0" w:space="0" w:color="auto"/>
      </w:divBdr>
    </w:div>
    <w:div w:id="445852963">
      <w:bodyDiv w:val="1"/>
      <w:marLeft w:val="0"/>
      <w:marRight w:val="0"/>
      <w:marTop w:val="0"/>
      <w:marBottom w:val="0"/>
      <w:divBdr>
        <w:top w:val="none" w:sz="0" w:space="0" w:color="auto"/>
        <w:left w:val="none" w:sz="0" w:space="0" w:color="auto"/>
        <w:bottom w:val="none" w:sz="0" w:space="0" w:color="auto"/>
        <w:right w:val="none" w:sz="0" w:space="0" w:color="auto"/>
      </w:divBdr>
    </w:div>
    <w:div w:id="451749780">
      <w:bodyDiv w:val="1"/>
      <w:marLeft w:val="0"/>
      <w:marRight w:val="0"/>
      <w:marTop w:val="0"/>
      <w:marBottom w:val="0"/>
      <w:divBdr>
        <w:top w:val="none" w:sz="0" w:space="0" w:color="auto"/>
        <w:left w:val="none" w:sz="0" w:space="0" w:color="auto"/>
        <w:bottom w:val="none" w:sz="0" w:space="0" w:color="auto"/>
        <w:right w:val="none" w:sz="0" w:space="0" w:color="auto"/>
      </w:divBdr>
    </w:div>
    <w:div w:id="458652283">
      <w:bodyDiv w:val="1"/>
      <w:marLeft w:val="0"/>
      <w:marRight w:val="0"/>
      <w:marTop w:val="0"/>
      <w:marBottom w:val="0"/>
      <w:divBdr>
        <w:top w:val="none" w:sz="0" w:space="0" w:color="auto"/>
        <w:left w:val="none" w:sz="0" w:space="0" w:color="auto"/>
        <w:bottom w:val="none" w:sz="0" w:space="0" w:color="auto"/>
        <w:right w:val="none" w:sz="0" w:space="0" w:color="auto"/>
      </w:divBdr>
    </w:div>
    <w:div w:id="469635235">
      <w:bodyDiv w:val="1"/>
      <w:marLeft w:val="0"/>
      <w:marRight w:val="0"/>
      <w:marTop w:val="0"/>
      <w:marBottom w:val="0"/>
      <w:divBdr>
        <w:top w:val="none" w:sz="0" w:space="0" w:color="auto"/>
        <w:left w:val="none" w:sz="0" w:space="0" w:color="auto"/>
        <w:bottom w:val="none" w:sz="0" w:space="0" w:color="auto"/>
        <w:right w:val="none" w:sz="0" w:space="0" w:color="auto"/>
      </w:divBdr>
    </w:div>
    <w:div w:id="472987452">
      <w:bodyDiv w:val="1"/>
      <w:marLeft w:val="0"/>
      <w:marRight w:val="0"/>
      <w:marTop w:val="0"/>
      <w:marBottom w:val="0"/>
      <w:divBdr>
        <w:top w:val="none" w:sz="0" w:space="0" w:color="auto"/>
        <w:left w:val="none" w:sz="0" w:space="0" w:color="auto"/>
        <w:bottom w:val="none" w:sz="0" w:space="0" w:color="auto"/>
        <w:right w:val="none" w:sz="0" w:space="0" w:color="auto"/>
      </w:divBdr>
    </w:div>
    <w:div w:id="477038912">
      <w:bodyDiv w:val="1"/>
      <w:marLeft w:val="0"/>
      <w:marRight w:val="0"/>
      <w:marTop w:val="0"/>
      <w:marBottom w:val="0"/>
      <w:divBdr>
        <w:top w:val="none" w:sz="0" w:space="0" w:color="auto"/>
        <w:left w:val="none" w:sz="0" w:space="0" w:color="auto"/>
        <w:bottom w:val="none" w:sz="0" w:space="0" w:color="auto"/>
        <w:right w:val="none" w:sz="0" w:space="0" w:color="auto"/>
      </w:divBdr>
    </w:div>
    <w:div w:id="479270004">
      <w:bodyDiv w:val="1"/>
      <w:marLeft w:val="0"/>
      <w:marRight w:val="0"/>
      <w:marTop w:val="0"/>
      <w:marBottom w:val="0"/>
      <w:divBdr>
        <w:top w:val="none" w:sz="0" w:space="0" w:color="auto"/>
        <w:left w:val="none" w:sz="0" w:space="0" w:color="auto"/>
        <w:bottom w:val="none" w:sz="0" w:space="0" w:color="auto"/>
        <w:right w:val="none" w:sz="0" w:space="0" w:color="auto"/>
      </w:divBdr>
    </w:div>
    <w:div w:id="480853443">
      <w:bodyDiv w:val="1"/>
      <w:marLeft w:val="0"/>
      <w:marRight w:val="0"/>
      <w:marTop w:val="0"/>
      <w:marBottom w:val="0"/>
      <w:divBdr>
        <w:top w:val="none" w:sz="0" w:space="0" w:color="auto"/>
        <w:left w:val="none" w:sz="0" w:space="0" w:color="auto"/>
        <w:bottom w:val="none" w:sz="0" w:space="0" w:color="auto"/>
        <w:right w:val="none" w:sz="0" w:space="0" w:color="auto"/>
      </w:divBdr>
    </w:div>
    <w:div w:id="489829938">
      <w:bodyDiv w:val="1"/>
      <w:marLeft w:val="0"/>
      <w:marRight w:val="0"/>
      <w:marTop w:val="0"/>
      <w:marBottom w:val="0"/>
      <w:divBdr>
        <w:top w:val="none" w:sz="0" w:space="0" w:color="auto"/>
        <w:left w:val="none" w:sz="0" w:space="0" w:color="auto"/>
        <w:bottom w:val="none" w:sz="0" w:space="0" w:color="auto"/>
        <w:right w:val="none" w:sz="0" w:space="0" w:color="auto"/>
      </w:divBdr>
    </w:div>
    <w:div w:id="492113899">
      <w:bodyDiv w:val="1"/>
      <w:marLeft w:val="0"/>
      <w:marRight w:val="0"/>
      <w:marTop w:val="0"/>
      <w:marBottom w:val="0"/>
      <w:divBdr>
        <w:top w:val="none" w:sz="0" w:space="0" w:color="auto"/>
        <w:left w:val="none" w:sz="0" w:space="0" w:color="auto"/>
        <w:bottom w:val="none" w:sz="0" w:space="0" w:color="auto"/>
        <w:right w:val="none" w:sz="0" w:space="0" w:color="auto"/>
      </w:divBdr>
      <w:divsChild>
        <w:div w:id="188952400">
          <w:marLeft w:val="547"/>
          <w:marRight w:val="0"/>
          <w:marTop w:val="200"/>
          <w:marBottom w:val="0"/>
          <w:divBdr>
            <w:top w:val="none" w:sz="0" w:space="0" w:color="auto"/>
            <w:left w:val="none" w:sz="0" w:space="0" w:color="auto"/>
            <w:bottom w:val="none" w:sz="0" w:space="0" w:color="auto"/>
            <w:right w:val="none" w:sz="0" w:space="0" w:color="auto"/>
          </w:divBdr>
        </w:div>
        <w:div w:id="1108887485">
          <w:marLeft w:val="547"/>
          <w:marRight w:val="0"/>
          <w:marTop w:val="200"/>
          <w:marBottom w:val="0"/>
          <w:divBdr>
            <w:top w:val="none" w:sz="0" w:space="0" w:color="auto"/>
            <w:left w:val="none" w:sz="0" w:space="0" w:color="auto"/>
            <w:bottom w:val="none" w:sz="0" w:space="0" w:color="auto"/>
            <w:right w:val="none" w:sz="0" w:space="0" w:color="auto"/>
          </w:divBdr>
        </w:div>
        <w:div w:id="1185561534">
          <w:marLeft w:val="547"/>
          <w:marRight w:val="0"/>
          <w:marTop w:val="200"/>
          <w:marBottom w:val="0"/>
          <w:divBdr>
            <w:top w:val="none" w:sz="0" w:space="0" w:color="auto"/>
            <w:left w:val="none" w:sz="0" w:space="0" w:color="auto"/>
            <w:bottom w:val="none" w:sz="0" w:space="0" w:color="auto"/>
            <w:right w:val="none" w:sz="0" w:space="0" w:color="auto"/>
          </w:divBdr>
        </w:div>
        <w:div w:id="1672181308">
          <w:marLeft w:val="547"/>
          <w:marRight w:val="0"/>
          <w:marTop w:val="200"/>
          <w:marBottom w:val="0"/>
          <w:divBdr>
            <w:top w:val="none" w:sz="0" w:space="0" w:color="auto"/>
            <w:left w:val="none" w:sz="0" w:space="0" w:color="auto"/>
            <w:bottom w:val="none" w:sz="0" w:space="0" w:color="auto"/>
            <w:right w:val="none" w:sz="0" w:space="0" w:color="auto"/>
          </w:divBdr>
        </w:div>
      </w:divsChild>
    </w:div>
    <w:div w:id="504906404">
      <w:bodyDiv w:val="1"/>
      <w:marLeft w:val="0"/>
      <w:marRight w:val="0"/>
      <w:marTop w:val="0"/>
      <w:marBottom w:val="0"/>
      <w:divBdr>
        <w:top w:val="none" w:sz="0" w:space="0" w:color="auto"/>
        <w:left w:val="none" w:sz="0" w:space="0" w:color="auto"/>
        <w:bottom w:val="none" w:sz="0" w:space="0" w:color="auto"/>
        <w:right w:val="none" w:sz="0" w:space="0" w:color="auto"/>
      </w:divBdr>
    </w:div>
    <w:div w:id="506871481">
      <w:bodyDiv w:val="1"/>
      <w:marLeft w:val="0"/>
      <w:marRight w:val="0"/>
      <w:marTop w:val="0"/>
      <w:marBottom w:val="0"/>
      <w:divBdr>
        <w:top w:val="none" w:sz="0" w:space="0" w:color="auto"/>
        <w:left w:val="none" w:sz="0" w:space="0" w:color="auto"/>
        <w:bottom w:val="none" w:sz="0" w:space="0" w:color="auto"/>
        <w:right w:val="none" w:sz="0" w:space="0" w:color="auto"/>
      </w:divBdr>
    </w:div>
    <w:div w:id="510148794">
      <w:bodyDiv w:val="1"/>
      <w:marLeft w:val="0"/>
      <w:marRight w:val="0"/>
      <w:marTop w:val="0"/>
      <w:marBottom w:val="0"/>
      <w:divBdr>
        <w:top w:val="none" w:sz="0" w:space="0" w:color="auto"/>
        <w:left w:val="none" w:sz="0" w:space="0" w:color="auto"/>
        <w:bottom w:val="none" w:sz="0" w:space="0" w:color="auto"/>
        <w:right w:val="none" w:sz="0" w:space="0" w:color="auto"/>
      </w:divBdr>
    </w:div>
    <w:div w:id="522280103">
      <w:bodyDiv w:val="1"/>
      <w:marLeft w:val="0"/>
      <w:marRight w:val="0"/>
      <w:marTop w:val="0"/>
      <w:marBottom w:val="0"/>
      <w:divBdr>
        <w:top w:val="none" w:sz="0" w:space="0" w:color="auto"/>
        <w:left w:val="none" w:sz="0" w:space="0" w:color="auto"/>
        <w:bottom w:val="none" w:sz="0" w:space="0" w:color="auto"/>
        <w:right w:val="none" w:sz="0" w:space="0" w:color="auto"/>
      </w:divBdr>
    </w:div>
    <w:div w:id="528877448">
      <w:bodyDiv w:val="1"/>
      <w:marLeft w:val="0"/>
      <w:marRight w:val="0"/>
      <w:marTop w:val="0"/>
      <w:marBottom w:val="0"/>
      <w:divBdr>
        <w:top w:val="none" w:sz="0" w:space="0" w:color="auto"/>
        <w:left w:val="none" w:sz="0" w:space="0" w:color="auto"/>
        <w:bottom w:val="none" w:sz="0" w:space="0" w:color="auto"/>
        <w:right w:val="none" w:sz="0" w:space="0" w:color="auto"/>
      </w:divBdr>
    </w:div>
    <w:div w:id="529299101">
      <w:bodyDiv w:val="1"/>
      <w:marLeft w:val="0"/>
      <w:marRight w:val="0"/>
      <w:marTop w:val="0"/>
      <w:marBottom w:val="0"/>
      <w:divBdr>
        <w:top w:val="none" w:sz="0" w:space="0" w:color="auto"/>
        <w:left w:val="none" w:sz="0" w:space="0" w:color="auto"/>
        <w:bottom w:val="none" w:sz="0" w:space="0" w:color="auto"/>
        <w:right w:val="none" w:sz="0" w:space="0" w:color="auto"/>
      </w:divBdr>
    </w:div>
    <w:div w:id="531192801">
      <w:bodyDiv w:val="1"/>
      <w:marLeft w:val="0"/>
      <w:marRight w:val="0"/>
      <w:marTop w:val="0"/>
      <w:marBottom w:val="0"/>
      <w:divBdr>
        <w:top w:val="none" w:sz="0" w:space="0" w:color="auto"/>
        <w:left w:val="none" w:sz="0" w:space="0" w:color="auto"/>
        <w:bottom w:val="none" w:sz="0" w:space="0" w:color="auto"/>
        <w:right w:val="none" w:sz="0" w:space="0" w:color="auto"/>
      </w:divBdr>
    </w:div>
    <w:div w:id="536085131">
      <w:bodyDiv w:val="1"/>
      <w:marLeft w:val="0"/>
      <w:marRight w:val="0"/>
      <w:marTop w:val="0"/>
      <w:marBottom w:val="0"/>
      <w:divBdr>
        <w:top w:val="none" w:sz="0" w:space="0" w:color="auto"/>
        <w:left w:val="none" w:sz="0" w:space="0" w:color="auto"/>
        <w:bottom w:val="none" w:sz="0" w:space="0" w:color="auto"/>
        <w:right w:val="none" w:sz="0" w:space="0" w:color="auto"/>
      </w:divBdr>
    </w:div>
    <w:div w:id="544683172">
      <w:bodyDiv w:val="1"/>
      <w:marLeft w:val="0"/>
      <w:marRight w:val="0"/>
      <w:marTop w:val="0"/>
      <w:marBottom w:val="0"/>
      <w:divBdr>
        <w:top w:val="none" w:sz="0" w:space="0" w:color="auto"/>
        <w:left w:val="none" w:sz="0" w:space="0" w:color="auto"/>
        <w:bottom w:val="none" w:sz="0" w:space="0" w:color="auto"/>
        <w:right w:val="none" w:sz="0" w:space="0" w:color="auto"/>
      </w:divBdr>
    </w:div>
    <w:div w:id="547422700">
      <w:bodyDiv w:val="1"/>
      <w:marLeft w:val="0"/>
      <w:marRight w:val="0"/>
      <w:marTop w:val="0"/>
      <w:marBottom w:val="0"/>
      <w:divBdr>
        <w:top w:val="none" w:sz="0" w:space="0" w:color="auto"/>
        <w:left w:val="none" w:sz="0" w:space="0" w:color="auto"/>
        <w:bottom w:val="none" w:sz="0" w:space="0" w:color="auto"/>
        <w:right w:val="none" w:sz="0" w:space="0" w:color="auto"/>
      </w:divBdr>
    </w:div>
    <w:div w:id="549389806">
      <w:bodyDiv w:val="1"/>
      <w:marLeft w:val="0"/>
      <w:marRight w:val="0"/>
      <w:marTop w:val="0"/>
      <w:marBottom w:val="0"/>
      <w:divBdr>
        <w:top w:val="none" w:sz="0" w:space="0" w:color="auto"/>
        <w:left w:val="none" w:sz="0" w:space="0" w:color="auto"/>
        <w:bottom w:val="none" w:sz="0" w:space="0" w:color="auto"/>
        <w:right w:val="none" w:sz="0" w:space="0" w:color="auto"/>
      </w:divBdr>
    </w:div>
    <w:div w:id="550311578">
      <w:bodyDiv w:val="1"/>
      <w:marLeft w:val="0"/>
      <w:marRight w:val="0"/>
      <w:marTop w:val="0"/>
      <w:marBottom w:val="0"/>
      <w:divBdr>
        <w:top w:val="none" w:sz="0" w:space="0" w:color="auto"/>
        <w:left w:val="none" w:sz="0" w:space="0" w:color="auto"/>
        <w:bottom w:val="none" w:sz="0" w:space="0" w:color="auto"/>
        <w:right w:val="none" w:sz="0" w:space="0" w:color="auto"/>
      </w:divBdr>
    </w:div>
    <w:div w:id="554124772">
      <w:bodyDiv w:val="1"/>
      <w:marLeft w:val="0"/>
      <w:marRight w:val="0"/>
      <w:marTop w:val="0"/>
      <w:marBottom w:val="0"/>
      <w:divBdr>
        <w:top w:val="none" w:sz="0" w:space="0" w:color="auto"/>
        <w:left w:val="none" w:sz="0" w:space="0" w:color="auto"/>
        <w:bottom w:val="none" w:sz="0" w:space="0" w:color="auto"/>
        <w:right w:val="none" w:sz="0" w:space="0" w:color="auto"/>
      </w:divBdr>
    </w:div>
    <w:div w:id="554435289">
      <w:bodyDiv w:val="1"/>
      <w:marLeft w:val="0"/>
      <w:marRight w:val="0"/>
      <w:marTop w:val="0"/>
      <w:marBottom w:val="0"/>
      <w:divBdr>
        <w:top w:val="none" w:sz="0" w:space="0" w:color="auto"/>
        <w:left w:val="none" w:sz="0" w:space="0" w:color="auto"/>
        <w:bottom w:val="none" w:sz="0" w:space="0" w:color="auto"/>
        <w:right w:val="none" w:sz="0" w:space="0" w:color="auto"/>
      </w:divBdr>
    </w:div>
    <w:div w:id="555820318">
      <w:bodyDiv w:val="1"/>
      <w:marLeft w:val="0"/>
      <w:marRight w:val="0"/>
      <w:marTop w:val="0"/>
      <w:marBottom w:val="0"/>
      <w:divBdr>
        <w:top w:val="none" w:sz="0" w:space="0" w:color="auto"/>
        <w:left w:val="none" w:sz="0" w:space="0" w:color="auto"/>
        <w:bottom w:val="none" w:sz="0" w:space="0" w:color="auto"/>
        <w:right w:val="none" w:sz="0" w:space="0" w:color="auto"/>
      </w:divBdr>
    </w:div>
    <w:div w:id="564754261">
      <w:bodyDiv w:val="1"/>
      <w:marLeft w:val="0"/>
      <w:marRight w:val="0"/>
      <w:marTop w:val="0"/>
      <w:marBottom w:val="0"/>
      <w:divBdr>
        <w:top w:val="none" w:sz="0" w:space="0" w:color="auto"/>
        <w:left w:val="none" w:sz="0" w:space="0" w:color="auto"/>
        <w:bottom w:val="none" w:sz="0" w:space="0" w:color="auto"/>
        <w:right w:val="none" w:sz="0" w:space="0" w:color="auto"/>
      </w:divBdr>
    </w:div>
    <w:div w:id="572424097">
      <w:bodyDiv w:val="1"/>
      <w:marLeft w:val="0"/>
      <w:marRight w:val="0"/>
      <w:marTop w:val="0"/>
      <w:marBottom w:val="0"/>
      <w:divBdr>
        <w:top w:val="none" w:sz="0" w:space="0" w:color="auto"/>
        <w:left w:val="none" w:sz="0" w:space="0" w:color="auto"/>
        <w:bottom w:val="none" w:sz="0" w:space="0" w:color="auto"/>
        <w:right w:val="none" w:sz="0" w:space="0" w:color="auto"/>
      </w:divBdr>
    </w:div>
    <w:div w:id="585115647">
      <w:bodyDiv w:val="1"/>
      <w:marLeft w:val="0"/>
      <w:marRight w:val="0"/>
      <w:marTop w:val="0"/>
      <w:marBottom w:val="0"/>
      <w:divBdr>
        <w:top w:val="none" w:sz="0" w:space="0" w:color="auto"/>
        <w:left w:val="none" w:sz="0" w:space="0" w:color="auto"/>
        <w:bottom w:val="none" w:sz="0" w:space="0" w:color="auto"/>
        <w:right w:val="none" w:sz="0" w:space="0" w:color="auto"/>
      </w:divBdr>
    </w:div>
    <w:div w:id="594246317">
      <w:bodyDiv w:val="1"/>
      <w:marLeft w:val="0"/>
      <w:marRight w:val="0"/>
      <w:marTop w:val="0"/>
      <w:marBottom w:val="0"/>
      <w:divBdr>
        <w:top w:val="none" w:sz="0" w:space="0" w:color="auto"/>
        <w:left w:val="none" w:sz="0" w:space="0" w:color="auto"/>
        <w:bottom w:val="none" w:sz="0" w:space="0" w:color="auto"/>
        <w:right w:val="none" w:sz="0" w:space="0" w:color="auto"/>
      </w:divBdr>
    </w:div>
    <w:div w:id="600071183">
      <w:bodyDiv w:val="1"/>
      <w:marLeft w:val="0"/>
      <w:marRight w:val="0"/>
      <w:marTop w:val="0"/>
      <w:marBottom w:val="0"/>
      <w:divBdr>
        <w:top w:val="none" w:sz="0" w:space="0" w:color="auto"/>
        <w:left w:val="none" w:sz="0" w:space="0" w:color="auto"/>
        <w:bottom w:val="none" w:sz="0" w:space="0" w:color="auto"/>
        <w:right w:val="none" w:sz="0" w:space="0" w:color="auto"/>
      </w:divBdr>
    </w:div>
    <w:div w:id="608506808">
      <w:bodyDiv w:val="1"/>
      <w:marLeft w:val="0"/>
      <w:marRight w:val="0"/>
      <w:marTop w:val="0"/>
      <w:marBottom w:val="0"/>
      <w:divBdr>
        <w:top w:val="none" w:sz="0" w:space="0" w:color="auto"/>
        <w:left w:val="none" w:sz="0" w:space="0" w:color="auto"/>
        <w:bottom w:val="none" w:sz="0" w:space="0" w:color="auto"/>
        <w:right w:val="none" w:sz="0" w:space="0" w:color="auto"/>
      </w:divBdr>
    </w:div>
    <w:div w:id="617302802">
      <w:bodyDiv w:val="1"/>
      <w:marLeft w:val="0"/>
      <w:marRight w:val="0"/>
      <w:marTop w:val="0"/>
      <w:marBottom w:val="0"/>
      <w:divBdr>
        <w:top w:val="none" w:sz="0" w:space="0" w:color="auto"/>
        <w:left w:val="none" w:sz="0" w:space="0" w:color="auto"/>
        <w:bottom w:val="none" w:sz="0" w:space="0" w:color="auto"/>
        <w:right w:val="none" w:sz="0" w:space="0" w:color="auto"/>
      </w:divBdr>
    </w:div>
    <w:div w:id="623468259">
      <w:bodyDiv w:val="1"/>
      <w:marLeft w:val="0"/>
      <w:marRight w:val="0"/>
      <w:marTop w:val="0"/>
      <w:marBottom w:val="0"/>
      <w:divBdr>
        <w:top w:val="none" w:sz="0" w:space="0" w:color="auto"/>
        <w:left w:val="none" w:sz="0" w:space="0" w:color="auto"/>
        <w:bottom w:val="none" w:sz="0" w:space="0" w:color="auto"/>
        <w:right w:val="none" w:sz="0" w:space="0" w:color="auto"/>
      </w:divBdr>
    </w:div>
    <w:div w:id="628898015">
      <w:bodyDiv w:val="1"/>
      <w:marLeft w:val="0"/>
      <w:marRight w:val="0"/>
      <w:marTop w:val="0"/>
      <w:marBottom w:val="0"/>
      <w:divBdr>
        <w:top w:val="none" w:sz="0" w:space="0" w:color="auto"/>
        <w:left w:val="none" w:sz="0" w:space="0" w:color="auto"/>
        <w:bottom w:val="none" w:sz="0" w:space="0" w:color="auto"/>
        <w:right w:val="none" w:sz="0" w:space="0" w:color="auto"/>
      </w:divBdr>
    </w:div>
    <w:div w:id="633028583">
      <w:bodyDiv w:val="1"/>
      <w:marLeft w:val="0"/>
      <w:marRight w:val="0"/>
      <w:marTop w:val="0"/>
      <w:marBottom w:val="0"/>
      <w:divBdr>
        <w:top w:val="none" w:sz="0" w:space="0" w:color="auto"/>
        <w:left w:val="none" w:sz="0" w:space="0" w:color="auto"/>
        <w:bottom w:val="none" w:sz="0" w:space="0" w:color="auto"/>
        <w:right w:val="none" w:sz="0" w:space="0" w:color="auto"/>
      </w:divBdr>
    </w:div>
    <w:div w:id="634676619">
      <w:bodyDiv w:val="1"/>
      <w:marLeft w:val="0"/>
      <w:marRight w:val="0"/>
      <w:marTop w:val="0"/>
      <w:marBottom w:val="0"/>
      <w:divBdr>
        <w:top w:val="none" w:sz="0" w:space="0" w:color="auto"/>
        <w:left w:val="none" w:sz="0" w:space="0" w:color="auto"/>
        <w:bottom w:val="none" w:sz="0" w:space="0" w:color="auto"/>
        <w:right w:val="none" w:sz="0" w:space="0" w:color="auto"/>
      </w:divBdr>
    </w:div>
    <w:div w:id="635329867">
      <w:bodyDiv w:val="1"/>
      <w:marLeft w:val="0"/>
      <w:marRight w:val="0"/>
      <w:marTop w:val="0"/>
      <w:marBottom w:val="0"/>
      <w:divBdr>
        <w:top w:val="none" w:sz="0" w:space="0" w:color="auto"/>
        <w:left w:val="none" w:sz="0" w:space="0" w:color="auto"/>
        <w:bottom w:val="none" w:sz="0" w:space="0" w:color="auto"/>
        <w:right w:val="none" w:sz="0" w:space="0" w:color="auto"/>
      </w:divBdr>
    </w:div>
    <w:div w:id="638803201">
      <w:bodyDiv w:val="1"/>
      <w:marLeft w:val="0"/>
      <w:marRight w:val="0"/>
      <w:marTop w:val="0"/>
      <w:marBottom w:val="0"/>
      <w:divBdr>
        <w:top w:val="none" w:sz="0" w:space="0" w:color="auto"/>
        <w:left w:val="none" w:sz="0" w:space="0" w:color="auto"/>
        <w:bottom w:val="none" w:sz="0" w:space="0" w:color="auto"/>
        <w:right w:val="none" w:sz="0" w:space="0" w:color="auto"/>
      </w:divBdr>
    </w:div>
    <w:div w:id="643894003">
      <w:bodyDiv w:val="1"/>
      <w:marLeft w:val="0"/>
      <w:marRight w:val="0"/>
      <w:marTop w:val="0"/>
      <w:marBottom w:val="0"/>
      <w:divBdr>
        <w:top w:val="none" w:sz="0" w:space="0" w:color="auto"/>
        <w:left w:val="none" w:sz="0" w:space="0" w:color="auto"/>
        <w:bottom w:val="none" w:sz="0" w:space="0" w:color="auto"/>
        <w:right w:val="none" w:sz="0" w:space="0" w:color="auto"/>
      </w:divBdr>
    </w:div>
    <w:div w:id="646007765">
      <w:bodyDiv w:val="1"/>
      <w:marLeft w:val="0"/>
      <w:marRight w:val="0"/>
      <w:marTop w:val="0"/>
      <w:marBottom w:val="0"/>
      <w:divBdr>
        <w:top w:val="none" w:sz="0" w:space="0" w:color="auto"/>
        <w:left w:val="none" w:sz="0" w:space="0" w:color="auto"/>
        <w:bottom w:val="none" w:sz="0" w:space="0" w:color="auto"/>
        <w:right w:val="none" w:sz="0" w:space="0" w:color="auto"/>
      </w:divBdr>
    </w:div>
    <w:div w:id="648822248">
      <w:bodyDiv w:val="1"/>
      <w:marLeft w:val="0"/>
      <w:marRight w:val="0"/>
      <w:marTop w:val="0"/>
      <w:marBottom w:val="0"/>
      <w:divBdr>
        <w:top w:val="none" w:sz="0" w:space="0" w:color="auto"/>
        <w:left w:val="none" w:sz="0" w:space="0" w:color="auto"/>
        <w:bottom w:val="none" w:sz="0" w:space="0" w:color="auto"/>
        <w:right w:val="none" w:sz="0" w:space="0" w:color="auto"/>
      </w:divBdr>
    </w:div>
    <w:div w:id="648897467">
      <w:bodyDiv w:val="1"/>
      <w:marLeft w:val="0"/>
      <w:marRight w:val="0"/>
      <w:marTop w:val="0"/>
      <w:marBottom w:val="0"/>
      <w:divBdr>
        <w:top w:val="none" w:sz="0" w:space="0" w:color="auto"/>
        <w:left w:val="none" w:sz="0" w:space="0" w:color="auto"/>
        <w:bottom w:val="none" w:sz="0" w:space="0" w:color="auto"/>
        <w:right w:val="none" w:sz="0" w:space="0" w:color="auto"/>
      </w:divBdr>
    </w:div>
    <w:div w:id="661591379">
      <w:bodyDiv w:val="1"/>
      <w:marLeft w:val="0"/>
      <w:marRight w:val="0"/>
      <w:marTop w:val="0"/>
      <w:marBottom w:val="0"/>
      <w:divBdr>
        <w:top w:val="none" w:sz="0" w:space="0" w:color="auto"/>
        <w:left w:val="none" w:sz="0" w:space="0" w:color="auto"/>
        <w:bottom w:val="none" w:sz="0" w:space="0" w:color="auto"/>
        <w:right w:val="none" w:sz="0" w:space="0" w:color="auto"/>
      </w:divBdr>
    </w:div>
    <w:div w:id="662317752">
      <w:bodyDiv w:val="1"/>
      <w:marLeft w:val="0"/>
      <w:marRight w:val="0"/>
      <w:marTop w:val="0"/>
      <w:marBottom w:val="0"/>
      <w:divBdr>
        <w:top w:val="none" w:sz="0" w:space="0" w:color="auto"/>
        <w:left w:val="none" w:sz="0" w:space="0" w:color="auto"/>
        <w:bottom w:val="none" w:sz="0" w:space="0" w:color="auto"/>
        <w:right w:val="none" w:sz="0" w:space="0" w:color="auto"/>
      </w:divBdr>
    </w:div>
    <w:div w:id="676927208">
      <w:bodyDiv w:val="1"/>
      <w:marLeft w:val="0"/>
      <w:marRight w:val="0"/>
      <w:marTop w:val="0"/>
      <w:marBottom w:val="0"/>
      <w:divBdr>
        <w:top w:val="none" w:sz="0" w:space="0" w:color="auto"/>
        <w:left w:val="none" w:sz="0" w:space="0" w:color="auto"/>
        <w:bottom w:val="none" w:sz="0" w:space="0" w:color="auto"/>
        <w:right w:val="none" w:sz="0" w:space="0" w:color="auto"/>
      </w:divBdr>
    </w:div>
    <w:div w:id="685181657">
      <w:bodyDiv w:val="1"/>
      <w:marLeft w:val="0"/>
      <w:marRight w:val="0"/>
      <w:marTop w:val="0"/>
      <w:marBottom w:val="0"/>
      <w:divBdr>
        <w:top w:val="none" w:sz="0" w:space="0" w:color="auto"/>
        <w:left w:val="none" w:sz="0" w:space="0" w:color="auto"/>
        <w:bottom w:val="none" w:sz="0" w:space="0" w:color="auto"/>
        <w:right w:val="none" w:sz="0" w:space="0" w:color="auto"/>
      </w:divBdr>
    </w:div>
    <w:div w:id="685448861">
      <w:bodyDiv w:val="1"/>
      <w:marLeft w:val="0"/>
      <w:marRight w:val="0"/>
      <w:marTop w:val="0"/>
      <w:marBottom w:val="0"/>
      <w:divBdr>
        <w:top w:val="none" w:sz="0" w:space="0" w:color="auto"/>
        <w:left w:val="none" w:sz="0" w:space="0" w:color="auto"/>
        <w:bottom w:val="none" w:sz="0" w:space="0" w:color="auto"/>
        <w:right w:val="none" w:sz="0" w:space="0" w:color="auto"/>
      </w:divBdr>
    </w:div>
    <w:div w:id="692804245">
      <w:bodyDiv w:val="1"/>
      <w:marLeft w:val="0"/>
      <w:marRight w:val="0"/>
      <w:marTop w:val="0"/>
      <w:marBottom w:val="0"/>
      <w:divBdr>
        <w:top w:val="none" w:sz="0" w:space="0" w:color="auto"/>
        <w:left w:val="none" w:sz="0" w:space="0" w:color="auto"/>
        <w:bottom w:val="none" w:sz="0" w:space="0" w:color="auto"/>
        <w:right w:val="none" w:sz="0" w:space="0" w:color="auto"/>
      </w:divBdr>
    </w:div>
    <w:div w:id="693455296">
      <w:bodyDiv w:val="1"/>
      <w:marLeft w:val="0"/>
      <w:marRight w:val="0"/>
      <w:marTop w:val="0"/>
      <w:marBottom w:val="0"/>
      <w:divBdr>
        <w:top w:val="none" w:sz="0" w:space="0" w:color="auto"/>
        <w:left w:val="none" w:sz="0" w:space="0" w:color="auto"/>
        <w:bottom w:val="none" w:sz="0" w:space="0" w:color="auto"/>
        <w:right w:val="none" w:sz="0" w:space="0" w:color="auto"/>
      </w:divBdr>
    </w:div>
    <w:div w:id="699626486">
      <w:bodyDiv w:val="1"/>
      <w:marLeft w:val="0"/>
      <w:marRight w:val="0"/>
      <w:marTop w:val="0"/>
      <w:marBottom w:val="0"/>
      <w:divBdr>
        <w:top w:val="none" w:sz="0" w:space="0" w:color="auto"/>
        <w:left w:val="none" w:sz="0" w:space="0" w:color="auto"/>
        <w:bottom w:val="none" w:sz="0" w:space="0" w:color="auto"/>
        <w:right w:val="none" w:sz="0" w:space="0" w:color="auto"/>
      </w:divBdr>
    </w:div>
    <w:div w:id="707872828">
      <w:bodyDiv w:val="1"/>
      <w:marLeft w:val="0"/>
      <w:marRight w:val="0"/>
      <w:marTop w:val="0"/>
      <w:marBottom w:val="0"/>
      <w:divBdr>
        <w:top w:val="none" w:sz="0" w:space="0" w:color="auto"/>
        <w:left w:val="none" w:sz="0" w:space="0" w:color="auto"/>
        <w:bottom w:val="none" w:sz="0" w:space="0" w:color="auto"/>
        <w:right w:val="none" w:sz="0" w:space="0" w:color="auto"/>
      </w:divBdr>
    </w:div>
    <w:div w:id="710500524">
      <w:bodyDiv w:val="1"/>
      <w:marLeft w:val="0"/>
      <w:marRight w:val="0"/>
      <w:marTop w:val="0"/>
      <w:marBottom w:val="0"/>
      <w:divBdr>
        <w:top w:val="none" w:sz="0" w:space="0" w:color="auto"/>
        <w:left w:val="none" w:sz="0" w:space="0" w:color="auto"/>
        <w:bottom w:val="none" w:sz="0" w:space="0" w:color="auto"/>
        <w:right w:val="none" w:sz="0" w:space="0" w:color="auto"/>
      </w:divBdr>
    </w:div>
    <w:div w:id="720639196">
      <w:bodyDiv w:val="1"/>
      <w:marLeft w:val="0"/>
      <w:marRight w:val="0"/>
      <w:marTop w:val="0"/>
      <w:marBottom w:val="0"/>
      <w:divBdr>
        <w:top w:val="none" w:sz="0" w:space="0" w:color="auto"/>
        <w:left w:val="none" w:sz="0" w:space="0" w:color="auto"/>
        <w:bottom w:val="none" w:sz="0" w:space="0" w:color="auto"/>
        <w:right w:val="none" w:sz="0" w:space="0" w:color="auto"/>
      </w:divBdr>
    </w:div>
    <w:div w:id="724452708">
      <w:bodyDiv w:val="1"/>
      <w:marLeft w:val="0"/>
      <w:marRight w:val="0"/>
      <w:marTop w:val="0"/>
      <w:marBottom w:val="0"/>
      <w:divBdr>
        <w:top w:val="none" w:sz="0" w:space="0" w:color="auto"/>
        <w:left w:val="none" w:sz="0" w:space="0" w:color="auto"/>
        <w:bottom w:val="none" w:sz="0" w:space="0" w:color="auto"/>
        <w:right w:val="none" w:sz="0" w:space="0" w:color="auto"/>
      </w:divBdr>
    </w:div>
    <w:div w:id="729885822">
      <w:bodyDiv w:val="1"/>
      <w:marLeft w:val="0"/>
      <w:marRight w:val="0"/>
      <w:marTop w:val="0"/>
      <w:marBottom w:val="0"/>
      <w:divBdr>
        <w:top w:val="none" w:sz="0" w:space="0" w:color="auto"/>
        <w:left w:val="none" w:sz="0" w:space="0" w:color="auto"/>
        <w:bottom w:val="none" w:sz="0" w:space="0" w:color="auto"/>
        <w:right w:val="none" w:sz="0" w:space="0" w:color="auto"/>
      </w:divBdr>
    </w:div>
    <w:div w:id="744112746">
      <w:bodyDiv w:val="1"/>
      <w:marLeft w:val="0"/>
      <w:marRight w:val="0"/>
      <w:marTop w:val="0"/>
      <w:marBottom w:val="0"/>
      <w:divBdr>
        <w:top w:val="none" w:sz="0" w:space="0" w:color="auto"/>
        <w:left w:val="none" w:sz="0" w:space="0" w:color="auto"/>
        <w:bottom w:val="none" w:sz="0" w:space="0" w:color="auto"/>
        <w:right w:val="none" w:sz="0" w:space="0" w:color="auto"/>
      </w:divBdr>
    </w:div>
    <w:div w:id="749500413">
      <w:bodyDiv w:val="1"/>
      <w:marLeft w:val="0"/>
      <w:marRight w:val="0"/>
      <w:marTop w:val="0"/>
      <w:marBottom w:val="0"/>
      <w:divBdr>
        <w:top w:val="none" w:sz="0" w:space="0" w:color="auto"/>
        <w:left w:val="none" w:sz="0" w:space="0" w:color="auto"/>
        <w:bottom w:val="none" w:sz="0" w:space="0" w:color="auto"/>
        <w:right w:val="none" w:sz="0" w:space="0" w:color="auto"/>
      </w:divBdr>
    </w:div>
    <w:div w:id="755788152">
      <w:bodyDiv w:val="1"/>
      <w:marLeft w:val="0"/>
      <w:marRight w:val="0"/>
      <w:marTop w:val="0"/>
      <w:marBottom w:val="0"/>
      <w:divBdr>
        <w:top w:val="none" w:sz="0" w:space="0" w:color="auto"/>
        <w:left w:val="none" w:sz="0" w:space="0" w:color="auto"/>
        <w:bottom w:val="none" w:sz="0" w:space="0" w:color="auto"/>
        <w:right w:val="none" w:sz="0" w:space="0" w:color="auto"/>
      </w:divBdr>
    </w:div>
    <w:div w:id="757672020">
      <w:bodyDiv w:val="1"/>
      <w:marLeft w:val="0"/>
      <w:marRight w:val="0"/>
      <w:marTop w:val="0"/>
      <w:marBottom w:val="0"/>
      <w:divBdr>
        <w:top w:val="none" w:sz="0" w:space="0" w:color="auto"/>
        <w:left w:val="none" w:sz="0" w:space="0" w:color="auto"/>
        <w:bottom w:val="none" w:sz="0" w:space="0" w:color="auto"/>
        <w:right w:val="none" w:sz="0" w:space="0" w:color="auto"/>
      </w:divBdr>
    </w:div>
    <w:div w:id="764502556">
      <w:bodyDiv w:val="1"/>
      <w:marLeft w:val="0"/>
      <w:marRight w:val="0"/>
      <w:marTop w:val="0"/>
      <w:marBottom w:val="0"/>
      <w:divBdr>
        <w:top w:val="none" w:sz="0" w:space="0" w:color="auto"/>
        <w:left w:val="none" w:sz="0" w:space="0" w:color="auto"/>
        <w:bottom w:val="none" w:sz="0" w:space="0" w:color="auto"/>
        <w:right w:val="none" w:sz="0" w:space="0" w:color="auto"/>
      </w:divBdr>
    </w:div>
    <w:div w:id="765426284">
      <w:bodyDiv w:val="1"/>
      <w:marLeft w:val="0"/>
      <w:marRight w:val="0"/>
      <w:marTop w:val="0"/>
      <w:marBottom w:val="0"/>
      <w:divBdr>
        <w:top w:val="none" w:sz="0" w:space="0" w:color="auto"/>
        <w:left w:val="none" w:sz="0" w:space="0" w:color="auto"/>
        <w:bottom w:val="none" w:sz="0" w:space="0" w:color="auto"/>
        <w:right w:val="none" w:sz="0" w:space="0" w:color="auto"/>
      </w:divBdr>
    </w:div>
    <w:div w:id="765618975">
      <w:bodyDiv w:val="1"/>
      <w:marLeft w:val="0"/>
      <w:marRight w:val="0"/>
      <w:marTop w:val="0"/>
      <w:marBottom w:val="0"/>
      <w:divBdr>
        <w:top w:val="none" w:sz="0" w:space="0" w:color="auto"/>
        <w:left w:val="none" w:sz="0" w:space="0" w:color="auto"/>
        <w:bottom w:val="none" w:sz="0" w:space="0" w:color="auto"/>
        <w:right w:val="none" w:sz="0" w:space="0" w:color="auto"/>
      </w:divBdr>
    </w:div>
    <w:div w:id="768617916">
      <w:bodyDiv w:val="1"/>
      <w:marLeft w:val="0"/>
      <w:marRight w:val="0"/>
      <w:marTop w:val="0"/>
      <w:marBottom w:val="0"/>
      <w:divBdr>
        <w:top w:val="none" w:sz="0" w:space="0" w:color="auto"/>
        <w:left w:val="none" w:sz="0" w:space="0" w:color="auto"/>
        <w:bottom w:val="none" w:sz="0" w:space="0" w:color="auto"/>
        <w:right w:val="none" w:sz="0" w:space="0" w:color="auto"/>
      </w:divBdr>
    </w:div>
    <w:div w:id="773596116">
      <w:bodyDiv w:val="1"/>
      <w:marLeft w:val="0"/>
      <w:marRight w:val="0"/>
      <w:marTop w:val="0"/>
      <w:marBottom w:val="0"/>
      <w:divBdr>
        <w:top w:val="none" w:sz="0" w:space="0" w:color="auto"/>
        <w:left w:val="none" w:sz="0" w:space="0" w:color="auto"/>
        <w:bottom w:val="none" w:sz="0" w:space="0" w:color="auto"/>
        <w:right w:val="none" w:sz="0" w:space="0" w:color="auto"/>
      </w:divBdr>
    </w:div>
    <w:div w:id="796681074">
      <w:bodyDiv w:val="1"/>
      <w:marLeft w:val="0"/>
      <w:marRight w:val="0"/>
      <w:marTop w:val="0"/>
      <w:marBottom w:val="0"/>
      <w:divBdr>
        <w:top w:val="none" w:sz="0" w:space="0" w:color="auto"/>
        <w:left w:val="none" w:sz="0" w:space="0" w:color="auto"/>
        <w:bottom w:val="none" w:sz="0" w:space="0" w:color="auto"/>
        <w:right w:val="none" w:sz="0" w:space="0" w:color="auto"/>
      </w:divBdr>
    </w:div>
    <w:div w:id="808938261">
      <w:bodyDiv w:val="1"/>
      <w:marLeft w:val="0"/>
      <w:marRight w:val="0"/>
      <w:marTop w:val="0"/>
      <w:marBottom w:val="0"/>
      <w:divBdr>
        <w:top w:val="none" w:sz="0" w:space="0" w:color="auto"/>
        <w:left w:val="none" w:sz="0" w:space="0" w:color="auto"/>
        <w:bottom w:val="none" w:sz="0" w:space="0" w:color="auto"/>
        <w:right w:val="none" w:sz="0" w:space="0" w:color="auto"/>
      </w:divBdr>
    </w:div>
    <w:div w:id="809591333">
      <w:bodyDiv w:val="1"/>
      <w:marLeft w:val="0"/>
      <w:marRight w:val="0"/>
      <w:marTop w:val="0"/>
      <w:marBottom w:val="0"/>
      <w:divBdr>
        <w:top w:val="none" w:sz="0" w:space="0" w:color="auto"/>
        <w:left w:val="none" w:sz="0" w:space="0" w:color="auto"/>
        <w:bottom w:val="none" w:sz="0" w:space="0" w:color="auto"/>
        <w:right w:val="none" w:sz="0" w:space="0" w:color="auto"/>
      </w:divBdr>
    </w:div>
    <w:div w:id="811556371">
      <w:bodyDiv w:val="1"/>
      <w:marLeft w:val="0"/>
      <w:marRight w:val="0"/>
      <w:marTop w:val="0"/>
      <w:marBottom w:val="0"/>
      <w:divBdr>
        <w:top w:val="none" w:sz="0" w:space="0" w:color="auto"/>
        <w:left w:val="none" w:sz="0" w:space="0" w:color="auto"/>
        <w:bottom w:val="none" w:sz="0" w:space="0" w:color="auto"/>
        <w:right w:val="none" w:sz="0" w:space="0" w:color="auto"/>
      </w:divBdr>
    </w:div>
    <w:div w:id="814906976">
      <w:bodyDiv w:val="1"/>
      <w:marLeft w:val="0"/>
      <w:marRight w:val="0"/>
      <w:marTop w:val="0"/>
      <w:marBottom w:val="0"/>
      <w:divBdr>
        <w:top w:val="none" w:sz="0" w:space="0" w:color="auto"/>
        <w:left w:val="none" w:sz="0" w:space="0" w:color="auto"/>
        <w:bottom w:val="none" w:sz="0" w:space="0" w:color="auto"/>
        <w:right w:val="none" w:sz="0" w:space="0" w:color="auto"/>
      </w:divBdr>
    </w:div>
    <w:div w:id="818768742">
      <w:bodyDiv w:val="1"/>
      <w:marLeft w:val="0"/>
      <w:marRight w:val="0"/>
      <w:marTop w:val="0"/>
      <w:marBottom w:val="0"/>
      <w:divBdr>
        <w:top w:val="none" w:sz="0" w:space="0" w:color="auto"/>
        <w:left w:val="none" w:sz="0" w:space="0" w:color="auto"/>
        <w:bottom w:val="none" w:sz="0" w:space="0" w:color="auto"/>
        <w:right w:val="none" w:sz="0" w:space="0" w:color="auto"/>
      </w:divBdr>
    </w:div>
    <w:div w:id="823856836">
      <w:bodyDiv w:val="1"/>
      <w:marLeft w:val="0"/>
      <w:marRight w:val="0"/>
      <w:marTop w:val="0"/>
      <w:marBottom w:val="0"/>
      <w:divBdr>
        <w:top w:val="none" w:sz="0" w:space="0" w:color="auto"/>
        <w:left w:val="none" w:sz="0" w:space="0" w:color="auto"/>
        <w:bottom w:val="none" w:sz="0" w:space="0" w:color="auto"/>
        <w:right w:val="none" w:sz="0" w:space="0" w:color="auto"/>
      </w:divBdr>
    </w:div>
    <w:div w:id="830296778">
      <w:bodyDiv w:val="1"/>
      <w:marLeft w:val="0"/>
      <w:marRight w:val="0"/>
      <w:marTop w:val="0"/>
      <w:marBottom w:val="0"/>
      <w:divBdr>
        <w:top w:val="none" w:sz="0" w:space="0" w:color="auto"/>
        <w:left w:val="none" w:sz="0" w:space="0" w:color="auto"/>
        <w:bottom w:val="none" w:sz="0" w:space="0" w:color="auto"/>
        <w:right w:val="none" w:sz="0" w:space="0" w:color="auto"/>
      </w:divBdr>
    </w:div>
    <w:div w:id="842672528">
      <w:bodyDiv w:val="1"/>
      <w:marLeft w:val="0"/>
      <w:marRight w:val="0"/>
      <w:marTop w:val="0"/>
      <w:marBottom w:val="0"/>
      <w:divBdr>
        <w:top w:val="none" w:sz="0" w:space="0" w:color="auto"/>
        <w:left w:val="none" w:sz="0" w:space="0" w:color="auto"/>
        <w:bottom w:val="none" w:sz="0" w:space="0" w:color="auto"/>
        <w:right w:val="none" w:sz="0" w:space="0" w:color="auto"/>
      </w:divBdr>
    </w:div>
    <w:div w:id="844321803">
      <w:bodyDiv w:val="1"/>
      <w:marLeft w:val="0"/>
      <w:marRight w:val="0"/>
      <w:marTop w:val="0"/>
      <w:marBottom w:val="0"/>
      <w:divBdr>
        <w:top w:val="none" w:sz="0" w:space="0" w:color="auto"/>
        <w:left w:val="none" w:sz="0" w:space="0" w:color="auto"/>
        <w:bottom w:val="none" w:sz="0" w:space="0" w:color="auto"/>
        <w:right w:val="none" w:sz="0" w:space="0" w:color="auto"/>
      </w:divBdr>
    </w:div>
    <w:div w:id="853497672">
      <w:bodyDiv w:val="1"/>
      <w:marLeft w:val="0"/>
      <w:marRight w:val="0"/>
      <w:marTop w:val="0"/>
      <w:marBottom w:val="0"/>
      <w:divBdr>
        <w:top w:val="none" w:sz="0" w:space="0" w:color="auto"/>
        <w:left w:val="none" w:sz="0" w:space="0" w:color="auto"/>
        <w:bottom w:val="none" w:sz="0" w:space="0" w:color="auto"/>
        <w:right w:val="none" w:sz="0" w:space="0" w:color="auto"/>
      </w:divBdr>
    </w:div>
    <w:div w:id="857694840">
      <w:bodyDiv w:val="1"/>
      <w:marLeft w:val="0"/>
      <w:marRight w:val="0"/>
      <w:marTop w:val="0"/>
      <w:marBottom w:val="0"/>
      <w:divBdr>
        <w:top w:val="none" w:sz="0" w:space="0" w:color="auto"/>
        <w:left w:val="none" w:sz="0" w:space="0" w:color="auto"/>
        <w:bottom w:val="none" w:sz="0" w:space="0" w:color="auto"/>
        <w:right w:val="none" w:sz="0" w:space="0" w:color="auto"/>
      </w:divBdr>
    </w:div>
    <w:div w:id="858858235">
      <w:bodyDiv w:val="1"/>
      <w:marLeft w:val="0"/>
      <w:marRight w:val="0"/>
      <w:marTop w:val="0"/>
      <w:marBottom w:val="0"/>
      <w:divBdr>
        <w:top w:val="none" w:sz="0" w:space="0" w:color="auto"/>
        <w:left w:val="none" w:sz="0" w:space="0" w:color="auto"/>
        <w:bottom w:val="none" w:sz="0" w:space="0" w:color="auto"/>
        <w:right w:val="none" w:sz="0" w:space="0" w:color="auto"/>
      </w:divBdr>
    </w:div>
    <w:div w:id="873080635">
      <w:bodyDiv w:val="1"/>
      <w:marLeft w:val="0"/>
      <w:marRight w:val="0"/>
      <w:marTop w:val="0"/>
      <w:marBottom w:val="0"/>
      <w:divBdr>
        <w:top w:val="none" w:sz="0" w:space="0" w:color="auto"/>
        <w:left w:val="none" w:sz="0" w:space="0" w:color="auto"/>
        <w:bottom w:val="none" w:sz="0" w:space="0" w:color="auto"/>
        <w:right w:val="none" w:sz="0" w:space="0" w:color="auto"/>
      </w:divBdr>
    </w:div>
    <w:div w:id="879781864">
      <w:bodyDiv w:val="1"/>
      <w:marLeft w:val="0"/>
      <w:marRight w:val="0"/>
      <w:marTop w:val="0"/>
      <w:marBottom w:val="0"/>
      <w:divBdr>
        <w:top w:val="none" w:sz="0" w:space="0" w:color="auto"/>
        <w:left w:val="none" w:sz="0" w:space="0" w:color="auto"/>
        <w:bottom w:val="none" w:sz="0" w:space="0" w:color="auto"/>
        <w:right w:val="none" w:sz="0" w:space="0" w:color="auto"/>
      </w:divBdr>
    </w:div>
    <w:div w:id="890920711">
      <w:bodyDiv w:val="1"/>
      <w:marLeft w:val="0"/>
      <w:marRight w:val="0"/>
      <w:marTop w:val="0"/>
      <w:marBottom w:val="0"/>
      <w:divBdr>
        <w:top w:val="none" w:sz="0" w:space="0" w:color="auto"/>
        <w:left w:val="none" w:sz="0" w:space="0" w:color="auto"/>
        <w:bottom w:val="none" w:sz="0" w:space="0" w:color="auto"/>
        <w:right w:val="none" w:sz="0" w:space="0" w:color="auto"/>
      </w:divBdr>
    </w:div>
    <w:div w:id="893780132">
      <w:bodyDiv w:val="1"/>
      <w:marLeft w:val="0"/>
      <w:marRight w:val="0"/>
      <w:marTop w:val="0"/>
      <w:marBottom w:val="0"/>
      <w:divBdr>
        <w:top w:val="none" w:sz="0" w:space="0" w:color="auto"/>
        <w:left w:val="none" w:sz="0" w:space="0" w:color="auto"/>
        <w:bottom w:val="none" w:sz="0" w:space="0" w:color="auto"/>
        <w:right w:val="none" w:sz="0" w:space="0" w:color="auto"/>
      </w:divBdr>
    </w:div>
    <w:div w:id="897714204">
      <w:bodyDiv w:val="1"/>
      <w:marLeft w:val="0"/>
      <w:marRight w:val="0"/>
      <w:marTop w:val="0"/>
      <w:marBottom w:val="0"/>
      <w:divBdr>
        <w:top w:val="none" w:sz="0" w:space="0" w:color="auto"/>
        <w:left w:val="none" w:sz="0" w:space="0" w:color="auto"/>
        <w:bottom w:val="none" w:sz="0" w:space="0" w:color="auto"/>
        <w:right w:val="none" w:sz="0" w:space="0" w:color="auto"/>
      </w:divBdr>
    </w:div>
    <w:div w:id="898520403">
      <w:bodyDiv w:val="1"/>
      <w:marLeft w:val="0"/>
      <w:marRight w:val="0"/>
      <w:marTop w:val="0"/>
      <w:marBottom w:val="0"/>
      <w:divBdr>
        <w:top w:val="none" w:sz="0" w:space="0" w:color="auto"/>
        <w:left w:val="none" w:sz="0" w:space="0" w:color="auto"/>
        <w:bottom w:val="none" w:sz="0" w:space="0" w:color="auto"/>
        <w:right w:val="none" w:sz="0" w:space="0" w:color="auto"/>
      </w:divBdr>
    </w:div>
    <w:div w:id="902568894">
      <w:bodyDiv w:val="1"/>
      <w:marLeft w:val="0"/>
      <w:marRight w:val="0"/>
      <w:marTop w:val="0"/>
      <w:marBottom w:val="0"/>
      <w:divBdr>
        <w:top w:val="none" w:sz="0" w:space="0" w:color="auto"/>
        <w:left w:val="none" w:sz="0" w:space="0" w:color="auto"/>
        <w:bottom w:val="none" w:sz="0" w:space="0" w:color="auto"/>
        <w:right w:val="none" w:sz="0" w:space="0" w:color="auto"/>
      </w:divBdr>
    </w:div>
    <w:div w:id="921375622">
      <w:bodyDiv w:val="1"/>
      <w:marLeft w:val="0"/>
      <w:marRight w:val="0"/>
      <w:marTop w:val="0"/>
      <w:marBottom w:val="0"/>
      <w:divBdr>
        <w:top w:val="none" w:sz="0" w:space="0" w:color="auto"/>
        <w:left w:val="none" w:sz="0" w:space="0" w:color="auto"/>
        <w:bottom w:val="none" w:sz="0" w:space="0" w:color="auto"/>
        <w:right w:val="none" w:sz="0" w:space="0" w:color="auto"/>
      </w:divBdr>
    </w:div>
    <w:div w:id="925115321">
      <w:bodyDiv w:val="1"/>
      <w:marLeft w:val="0"/>
      <w:marRight w:val="0"/>
      <w:marTop w:val="0"/>
      <w:marBottom w:val="0"/>
      <w:divBdr>
        <w:top w:val="none" w:sz="0" w:space="0" w:color="auto"/>
        <w:left w:val="none" w:sz="0" w:space="0" w:color="auto"/>
        <w:bottom w:val="none" w:sz="0" w:space="0" w:color="auto"/>
        <w:right w:val="none" w:sz="0" w:space="0" w:color="auto"/>
      </w:divBdr>
    </w:div>
    <w:div w:id="925306374">
      <w:bodyDiv w:val="1"/>
      <w:marLeft w:val="0"/>
      <w:marRight w:val="0"/>
      <w:marTop w:val="0"/>
      <w:marBottom w:val="0"/>
      <w:divBdr>
        <w:top w:val="none" w:sz="0" w:space="0" w:color="auto"/>
        <w:left w:val="none" w:sz="0" w:space="0" w:color="auto"/>
        <w:bottom w:val="none" w:sz="0" w:space="0" w:color="auto"/>
        <w:right w:val="none" w:sz="0" w:space="0" w:color="auto"/>
      </w:divBdr>
    </w:div>
    <w:div w:id="929699800">
      <w:bodyDiv w:val="1"/>
      <w:marLeft w:val="0"/>
      <w:marRight w:val="0"/>
      <w:marTop w:val="0"/>
      <w:marBottom w:val="0"/>
      <w:divBdr>
        <w:top w:val="none" w:sz="0" w:space="0" w:color="auto"/>
        <w:left w:val="none" w:sz="0" w:space="0" w:color="auto"/>
        <w:bottom w:val="none" w:sz="0" w:space="0" w:color="auto"/>
        <w:right w:val="none" w:sz="0" w:space="0" w:color="auto"/>
      </w:divBdr>
    </w:div>
    <w:div w:id="933637091">
      <w:bodyDiv w:val="1"/>
      <w:marLeft w:val="0"/>
      <w:marRight w:val="0"/>
      <w:marTop w:val="0"/>
      <w:marBottom w:val="0"/>
      <w:divBdr>
        <w:top w:val="none" w:sz="0" w:space="0" w:color="auto"/>
        <w:left w:val="none" w:sz="0" w:space="0" w:color="auto"/>
        <w:bottom w:val="none" w:sz="0" w:space="0" w:color="auto"/>
        <w:right w:val="none" w:sz="0" w:space="0" w:color="auto"/>
      </w:divBdr>
    </w:div>
    <w:div w:id="948044669">
      <w:bodyDiv w:val="1"/>
      <w:marLeft w:val="0"/>
      <w:marRight w:val="0"/>
      <w:marTop w:val="0"/>
      <w:marBottom w:val="0"/>
      <w:divBdr>
        <w:top w:val="none" w:sz="0" w:space="0" w:color="auto"/>
        <w:left w:val="none" w:sz="0" w:space="0" w:color="auto"/>
        <w:bottom w:val="none" w:sz="0" w:space="0" w:color="auto"/>
        <w:right w:val="none" w:sz="0" w:space="0" w:color="auto"/>
      </w:divBdr>
    </w:div>
    <w:div w:id="955604529">
      <w:bodyDiv w:val="1"/>
      <w:marLeft w:val="0"/>
      <w:marRight w:val="0"/>
      <w:marTop w:val="0"/>
      <w:marBottom w:val="0"/>
      <w:divBdr>
        <w:top w:val="none" w:sz="0" w:space="0" w:color="auto"/>
        <w:left w:val="none" w:sz="0" w:space="0" w:color="auto"/>
        <w:bottom w:val="none" w:sz="0" w:space="0" w:color="auto"/>
        <w:right w:val="none" w:sz="0" w:space="0" w:color="auto"/>
      </w:divBdr>
    </w:div>
    <w:div w:id="963854445">
      <w:bodyDiv w:val="1"/>
      <w:marLeft w:val="0"/>
      <w:marRight w:val="0"/>
      <w:marTop w:val="0"/>
      <w:marBottom w:val="0"/>
      <w:divBdr>
        <w:top w:val="none" w:sz="0" w:space="0" w:color="auto"/>
        <w:left w:val="none" w:sz="0" w:space="0" w:color="auto"/>
        <w:bottom w:val="none" w:sz="0" w:space="0" w:color="auto"/>
        <w:right w:val="none" w:sz="0" w:space="0" w:color="auto"/>
      </w:divBdr>
    </w:div>
    <w:div w:id="970861453">
      <w:bodyDiv w:val="1"/>
      <w:marLeft w:val="0"/>
      <w:marRight w:val="0"/>
      <w:marTop w:val="0"/>
      <w:marBottom w:val="0"/>
      <w:divBdr>
        <w:top w:val="none" w:sz="0" w:space="0" w:color="auto"/>
        <w:left w:val="none" w:sz="0" w:space="0" w:color="auto"/>
        <w:bottom w:val="none" w:sz="0" w:space="0" w:color="auto"/>
        <w:right w:val="none" w:sz="0" w:space="0" w:color="auto"/>
      </w:divBdr>
    </w:div>
    <w:div w:id="1005136898">
      <w:bodyDiv w:val="1"/>
      <w:marLeft w:val="0"/>
      <w:marRight w:val="0"/>
      <w:marTop w:val="0"/>
      <w:marBottom w:val="0"/>
      <w:divBdr>
        <w:top w:val="none" w:sz="0" w:space="0" w:color="auto"/>
        <w:left w:val="none" w:sz="0" w:space="0" w:color="auto"/>
        <w:bottom w:val="none" w:sz="0" w:space="0" w:color="auto"/>
        <w:right w:val="none" w:sz="0" w:space="0" w:color="auto"/>
      </w:divBdr>
    </w:div>
    <w:div w:id="1016661774">
      <w:bodyDiv w:val="1"/>
      <w:marLeft w:val="0"/>
      <w:marRight w:val="0"/>
      <w:marTop w:val="0"/>
      <w:marBottom w:val="0"/>
      <w:divBdr>
        <w:top w:val="none" w:sz="0" w:space="0" w:color="auto"/>
        <w:left w:val="none" w:sz="0" w:space="0" w:color="auto"/>
        <w:bottom w:val="none" w:sz="0" w:space="0" w:color="auto"/>
        <w:right w:val="none" w:sz="0" w:space="0" w:color="auto"/>
      </w:divBdr>
    </w:div>
    <w:div w:id="1058431287">
      <w:bodyDiv w:val="1"/>
      <w:marLeft w:val="0"/>
      <w:marRight w:val="0"/>
      <w:marTop w:val="0"/>
      <w:marBottom w:val="0"/>
      <w:divBdr>
        <w:top w:val="none" w:sz="0" w:space="0" w:color="auto"/>
        <w:left w:val="none" w:sz="0" w:space="0" w:color="auto"/>
        <w:bottom w:val="none" w:sz="0" w:space="0" w:color="auto"/>
        <w:right w:val="none" w:sz="0" w:space="0" w:color="auto"/>
      </w:divBdr>
    </w:div>
    <w:div w:id="1063259033">
      <w:bodyDiv w:val="1"/>
      <w:marLeft w:val="0"/>
      <w:marRight w:val="0"/>
      <w:marTop w:val="0"/>
      <w:marBottom w:val="0"/>
      <w:divBdr>
        <w:top w:val="none" w:sz="0" w:space="0" w:color="auto"/>
        <w:left w:val="none" w:sz="0" w:space="0" w:color="auto"/>
        <w:bottom w:val="none" w:sz="0" w:space="0" w:color="auto"/>
        <w:right w:val="none" w:sz="0" w:space="0" w:color="auto"/>
      </w:divBdr>
    </w:div>
    <w:div w:id="1067846790">
      <w:bodyDiv w:val="1"/>
      <w:marLeft w:val="0"/>
      <w:marRight w:val="0"/>
      <w:marTop w:val="0"/>
      <w:marBottom w:val="0"/>
      <w:divBdr>
        <w:top w:val="none" w:sz="0" w:space="0" w:color="auto"/>
        <w:left w:val="none" w:sz="0" w:space="0" w:color="auto"/>
        <w:bottom w:val="none" w:sz="0" w:space="0" w:color="auto"/>
        <w:right w:val="none" w:sz="0" w:space="0" w:color="auto"/>
      </w:divBdr>
    </w:div>
    <w:div w:id="1070226211">
      <w:bodyDiv w:val="1"/>
      <w:marLeft w:val="0"/>
      <w:marRight w:val="0"/>
      <w:marTop w:val="0"/>
      <w:marBottom w:val="0"/>
      <w:divBdr>
        <w:top w:val="none" w:sz="0" w:space="0" w:color="auto"/>
        <w:left w:val="none" w:sz="0" w:space="0" w:color="auto"/>
        <w:bottom w:val="none" w:sz="0" w:space="0" w:color="auto"/>
        <w:right w:val="none" w:sz="0" w:space="0" w:color="auto"/>
      </w:divBdr>
    </w:div>
    <w:div w:id="1073354691">
      <w:bodyDiv w:val="1"/>
      <w:marLeft w:val="0"/>
      <w:marRight w:val="0"/>
      <w:marTop w:val="0"/>
      <w:marBottom w:val="0"/>
      <w:divBdr>
        <w:top w:val="none" w:sz="0" w:space="0" w:color="auto"/>
        <w:left w:val="none" w:sz="0" w:space="0" w:color="auto"/>
        <w:bottom w:val="none" w:sz="0" w:space="0" w:color="auto"/>
        <w:right w:val="none" w:sz="0" w:space="0" w:color="auto"/>
      </w:divBdr>
    </w:div>
    <w:div w:id="1078672950">
      <w:bodyDiv w:val="1"/>
      <w:marLeft w:val="0"/>
      <w:marRight w:val="0"/>
      <w:marTop w:val="0"/>
      <w:marBottom w:val="0"/>
      <w:divBdr>
        <w:top w:val="none" w:sz="0" w:space="0" w:color="auto"/>
        <w:left w:val="none" w:sz="0" w:space="0" w:color="auto"/>
        <w:bottom w:val="none" w:sz="0" w:space="0" w:color="auto"/>
        <w:right w:val="none" w:sz="0" w:space="0" w:color="auto"/>
      </w:divBdr>
    </w:div>
    <w:div w:id="1081684925">
      <w:bodyDiv w:val="1"/>
      <w:marLeft w:val="0"/>
      <w:marRight w:val="0"/>
      <w:marTop w:val="0"/>
      <w:marBottom w:val="0"/>
      <w:divBdr>
        <w:top w:val="none" w:sz="0" w:space="0" w:color="auto"/>
        <w:left w:val="none" w:sz="0" w:space="0" w:color="auto"/>
        <w:bottom w:val="none" w:sz="0" w:space="0" w:color="auto"/>
        <w:right w:val="none" w:sz="0" w:space="0" w:color="auto"/>
      </w:divBdr>
    </w:div>
    <w:div w:id="1084037089">
      <w:bodyDiv w:val="1"/>
      <w:marLeft w:val="0"/>
      <w:marRight w:val="0"/>
      <w:marTop w:val="0"/>
      <w:marBottom w:val="0"/>
      <w:divBdr>
        <w:top w:val="none" w:sz="0" w:space="0" w:color="auto"/>
        <w:left w:val="none" w:sz="0" w:space="0" w:color="auto"/>
        <w:bottom w:val="none" w:sz="0" w:space="0" w:color="auto"/>
        <w:right w:val="none" w:sz="0" w:space="0" w:color="auto"/>
      </w:divBdr>
    </w:div>
    <w:div w:id="1086269291">
      <w:bodyDiv w:val="1"/>
      <w:marLeft w:val="0"/>
      <w:marRight w:val="0"/>
      <w:marTop w:val="0"/>
      <w:marBottom w:val="0"/>
      <w:divBdr>
        <w:top w:val="none" w:sz="0" w:space="0" w:color="auto"/>
        <w:left w:val="none" w:sz="0" w:space="0" w:color="auto"/>
        <w:bottom w:val="none" w:sz="0" w:space="0" w:color="auto"/>
        <w:right w:val="none" w:sz="0" w:space="0" w:color="auto"/>
      </w:divBdr>
    </w:div>
    <w:div w:id="1086654560">
      <w:bodyDiv w:val="1"/>
      <w:marLeft w:val="0"/>
      <w:marRight w:val="0"/>
      <w:marTop w:val="0"/>
      <w:marBottom w:val="0"/>
      <w:divBdr>
        <w:top w:val="none" w:sz="0" w:space="0" w:color="auto"/>
        <w:left w:val="none" w:sz="0" w:space="0" w:color="auto"/>
        <w:bottom w:val="none" w:sz="0" w:space="0" w:color="auto"/>
        <w:right w:val="none" w:sz="0" w:space="0" w:color="auto"/>
      </w:divBdr>
    </w:div>
    <w:div w:id="1087455809">
      <w:bodyDiv w:val="1"/>
      <w:marLeft w:val="0"/>
      <w:marRight w:val="0"/>
      <w:marTop w:val="0"/>
      <w:marBottom w:val="0"/>
      <w:divBdr>
        <w:top w:val="none" w:sz="0" w:space="0" w:color="auto"/>
        <w:left w:val="none" w:sz="0" w:space="0" w:color="auto"/>
        <w:bottom w:val="none" w:sz="0" w:space="0" w:color="auto"/>
        <w:right w:val="none" w:sz="0" w:space="0" w:color="auto"/>
      </w:divBdr>
    </w:div>
    <w:div w:id="1089733917">
      <w:bodyDiv w:val="1"/>
      <w:marLeft w:val="0"/>
      <w:marRight w:val="0"/>
      <w:marTop w:val="0"/>
      <w:marBottom w:val="0"/>
      <w:divBdr>
        <w:top w:val="none" w:sz="0" w:space="0" w:color="auto"/>
        <w:left w:val="none" w:sz="0" w:space="0" w:color="auto"/>
        <w:bottom w:val="none" w:sz="0" w:space="0" w:color="auto"/>
        <w:right w:val="none" w:sz="0" w:space="0" w:color="auto"/>
      </w:divBdr>
    </w:div>
    <w:div w:id="1092120984">
      <w:bodyDiv w:val="1"/>
      <w:marLeft w:val="0"/>
      <w:marRight w:val="0"/>
      <w:marTop w:val="0"/>
      <w:marBottom w:val="0"/>
      <w:divBdr>
        <w:top w:val="none" w:sz="0" w:space="0" w:color="auto"/>
        <w:left w:val="none" w:sz="0" w:space="0" w:color="auto"/>
        <w:bottom w:val="none" w:sz="0" w:space="0" w:color="auto"/>
        <w:right w:val="none" w:sz="0" w:space="0" w:color="auto"/>
      </w:divBdr>
    </w:div>
    <w:div w:id="1094010235">
      <w:bodyDiv w:val="1"/>
      <w:marLeft w:val="0"/>
      <w:marRight w:val="0"/>
      <w:marTop w:val="0"/>
      <w:marBottom w:val="0"/>
      <w:divBdr>
        <w:top w:val="none" w:sz="0" w:space="0" w:color="auto"/>
        <w:left w:val="none" w:sz="0" w:space="0" w:color="auto"/>
        <w:bottom w:val="none" w:sz="0" w:space="0" w:color="auto"/>
        <w:right w:val="none" w:sz="0" w:space="0" w:color="auto"/>
      </w:divBdr>
    </w:div>
    <w:div w:id="1097211573">
      <w:bodyDiv w:val="1"/>
      <w:marLeft w:val="0"/>
      <w:marRight w:val="0"/>
      <w:marTop w:val="0"/>
      <w:marBottom w:val="0"/>
      <w:divBdr>
        <w:top w:val="none" w:sz="0" w:space="0" w:color="auto"/>
        <w:left w:val="none" w:sz="0" w:space="0" w:color="auto"/>
        <w:bottom w:val="none" w:sz="0" w:space="0" w:color="auto"/>
        <w:right w:val="none" w:sz="0" w:space="0" w:color="auto"/>
      </w:divBdr>
    </w:div>
    <w:div w:id="1099566708">
      <w:bodyDiv w:val="1"/>
      <w:marLeft w:val="0"/>
      <w:marRight w:val="0"/>
      <w:marTop w:val="0"/>
      <w:marBottom w:val="0"/>
      <w:divBdr>
        <w:top w:val="none" w:sz="0" w:space="0" w:color="auto"/>
        <w:left w:val="none" w:sz="0" w:space="0" w:color="auto"/>
        <w:bottom w:val="none" w:sz="0" w:space="0" w:color="auto"/>
        <w:right w:val="none" w:sz="0" w:space="0" w:color="auto"/>
      </w:divBdr>
    </w:div>
    <w:div w:id="1100838373">
      <w:bodyDiv w:val="1"/>
      <w:marLeft w:val="0"/>
      <w:marRight w:val="0"/>
      <w:marTop w:val="0"/>
      <w:marBottom w:val="0"/>
      <w:divBdr>
        <w:top w:val="none" w:sz="0" w:space="0" w:color="auto"/>
        <w:left w:val="none" w:sz="0" w:space="0" w:color="auto"/>
        <w:bottom w:val="none" w:sz="0" w:space="0" w:color="auto"/>
        <w:right w:val="none" w:sz="0" w:space="0" w:color="auto"/>
      </w:divBdr>
    </w:div>
    <w:div w:id="1106922556">
      <w:bodyDiv w:val="1"/>
      <w:marLeft w:val="0"/>
      <w:marRight w:val="0"/>
      <w:marTop w:val="0"/>
      <w:marBottom w:val="0"/>
      <w:divBdr>
        <w:top w:val="none" w:sz="0" w:space="0" w:color="auto"/>
        <w:left w:val="none" w:sz="0" w:space="0" w:color="auto"/>
        <w:bottom w:val="none" w:sz="0" w:space="0" w:color="auto"/>
        <w:right w:val="none" w:sz="0" w:space="0" w:color="auto"/>
      </w:divBdr>
    </w:div>
    <w:div w:id="1116605487">
      <w:bodyDiv w:val="1"/>
      <w:marLeft w:val="0"/>
      <w:marRight w:val="0"/>
      <w:marTop w:val="0"/>
      <w:marBottom w:val="0"/>
      <w:divBdr>
        <w:top w:val="none" w:sz="0" w:space="0" w:color="auto"/>
        <w:left w:val="none" w:sz="0" w:space="0" w:color="auto"/>
        <w:bottom w:val="none" w:sz="0" w:space="0" w:color="auto"/>
        <w:right w:val="none" w:sz="0" w:space="0" w:color="auto"/>
      </w:divBdr>
    </w:div>
    <w:div w:id="1118063810">
      <w:bodyDiv w:val="1"/>
      <w:marLeft w:val="0"/>
      <w:marRight w:val="0"/>
      <w:marTop w:val="0"/>
      <w:marBottom w:val="0"/>
      <w:divBdr>
        <w:top w:val="none" w:sz="0" w:space="0" w:color="auto"/>
        <w:left w:val="none" w:sz="0" w:space="0" w:color="auto"/>
        <w:bottom w:val="none" w:sz="0" w:space="0" w:color="auto"/>
        <w:right w:val="none" w:sz="0" w:space="0" w:color="auto"/>
      </w:divBdr>
    </w:div>
    <w:div w:id="1119447687">
      <w:bodyDiv w:val="1"/>
      <w:marLeft w:val="0"/>
      <w:marRight w:val="0"/>
      <w:marTop w:val="0"/>
      <w:marBottom w:val="0"/>
      <w:divBdr>
        <w:top w:val="none" w:sz="0" w:space="0" w:color="auto"/>
        <w:left w:val="none" w:sz="0" w:space="0" w:color="auto"/>
        <w:bottom w:val="none" w:sz="0" w:space="0" w:color="auto"/>
        <w:right w:val="none" w:sz="0" w:space="0" w:color="auto"/>
      </w:divBdr>
    </w:div>
    <w:div w:id="1122922361">
      <w:bodyDiv w:val="1"/>
      <w:marLeft w:val="0"/>
      <w:marRight w:val="0"/>
      <w:marTop w:val="0"/>
      <w:marBottom w:val="0"/>
      <w:divBdr>
        <w:top w:val="none" w:sz="0" w:space="0" w:color="auto"/>
        <w:left w:val="none" w:sz="0" w:space="0" w:color="auto"/>
        <w:bottom w:val="none" w:sz="0" w:space="0" w:color="auto"/>
        <w:right w:val="none" w:sz="0" w:space="0" w:color="auto"/>
      </w:divBdr>
    </w:div>
    <w:div w:id="1128164387">
      <w:bodyDiv w:val="1"/>
      <w:marLeft w:val="0"/>
      <w:marRight w:val="0"/>
      <w:marTop w:val="0"/>
      <w:marBottom w:val="0"/>
      <w:divBdr>
        <w:top w:val="none" w:sz="0" w:space="0" w:color="auto"/>
        <w:left w:val="none" w:sz="0" w:space="0" w:color="auto"/>
        <w:bottom w:val="none" w:sz="0" w:space="0" w:color="auto"/>
        <w:right w:val="none" w:sz="0" w:space="0" w:color="auto"/>
      </w:divBdr>
    </w:div>
    <w:div w:id="1131703998">
      <w:bodyDiv w:val="1"/>
      <w:marLeft w:val="0"/>
      <w:marRight w:val="0"/>
      <w:marTop w:val="0"/>
      <w:marBottom w:val="0"/>
      <w:divBdr>
        <w:top w:val="none" w:sz="0" w:space="0" w:color="auto"/>
        <w:left w:val="none" w:sz="0" w:space="0" w:color="auto"/>
        <w:bottom w:val="none" w:sz="0" w:space="0" w:color="auto"/>
        <w:right w:val="none" w:sz="0" w:space="0" w:color="auto"/>
      </w:divBdr>
    </w:div>
    <w:div w:id="1143503994">
      <w:bodyDiv w:val="1"/>
      <w:marLeft w:val="0"/>
      <w:marRight w:val="0"/>
      <w:marTop w:val="0"/>
      <w:marBottom w:val="0"/>
      <w:divBdr>
        <w:top w:val="none" w:sz="0" w:space="0" w:color="auto"/>
        <w:left w:val="none" w:sz="0" w:space="0" w:color="auto"/>
        <w:bottom w:val="none" w:sz="0" w:space="0" w:color="auto"/>
        <w:right w:val="none" w:sz="0" w:space="0" w:color="auto"/>
      </w:divBdr>
    </w:div>
    <w:div w:id="1146165579">
      <w:bodyDiv w:val="1"/>
      <w:marLeft w:val="0"/>
      <w:marRight w:val="0"/>
      <w:marTop w:val="0"/>
      <w:marBottom w:val="0"/>
      <w:divBdr>
        <w:top w:val="none" w:sz="0" w:space="0" w:color="auto"/>
        <w:left w:val="none" w:sz="0" w:space="0" w:color="auto"/>
        <w:bottom w:val="none" w:sz="0" w:space="0" w:color="auto"/>
        <w:right w:val="none" w:sz="0" w:space="0" w:color="auto"/>
      </w:divBdr>
    </w:div>
    <w:div w:id="1149638501">
      <w:bodyDiv w:val="1"/>
      <w:marLeft w:val="0"/>
      <w:marRight w:val="0"/>
      <w:marTop w:val="0"/>
      <w:marBottom w:val="0"/>
      <w:divBdr>
        <w:top w:val="none" w:sz="0" w:space="0" w:color="auto"/>
        <w:left w:val="none" w:sz="0" w:space="0" w:color="auto"/>
        <w:bottom w:val="none" w:sz="0" w:space="0" w:color="auto"/>
        <w:right w:val="none" w:sz="0" w:space="0" w:color="auto"/>
      </w:divBdr>
    </w:div>
    <w:div w:id="1162349618">
      <w:bodyDiv w:val="1"/>
      <w:marLeft w:val="0"/>
      <w:marRight w:val="0"/>
      <w:marTop w:val="0"/>
      <w:marBottom w:val="0"/>
      <w:divBdr>
        <w:top w:val="none" w:sz="0" w:space="0" w:color="auto"/>
        <w:left w:val="none" w:sz="0" w:space="0" w:color="auto"/>
        <w:bottom w:val="none" w:sz="0" w:space="0" w:color="auto"/>
        <w:right w:val="none" w:sz="0" w:space="0" w:color="auto"/>
      </w:divBdr>
    </w:div>
    <w:div w:id="1165170215">
      <w:bodyDiv w:val="1"/>
      <w:marLeft w:val="0"/>
      <w:marRight w:val="0"/>
      <w:marTop w:val="0"/>
      <w:marBottom w:val="0"/>
      <w:divBdr>
        <w:top w:val="none" w:sz="0" w:space="0" w:color="auto"/>
        <w:left w:val="none" w:sz="0" w:space="0" w:color="auto"/>
        <w:bottom w:val="none" w:sz="0" w:space="0" w:color="auto"/>
        <w:right w:val="none" w:sz="0" w:space="0" w:color="auto"/>
      </w:divBdr>
    </w:div>
    <w:div w:id="1167131194">
      <w:bodyDiv w:val="1"/>
      <w:marLeft w:val="0"/>
      <w:marRight w:val="0"/>
      <w:marTop w:val="0"/>
      <w:marBottom w:val="0"/>
      <w:divBdr>
        <w:top w:val="none" w:sz="0" w:space="0" w:color="auto"/>
        <w:left w:val="none" w:sz="0" w:space="0" w:color="auto"/>
        <w:bottom w:val="none" w:sz="0" w:space="0" w:color="auto"/>
        <w:right w:val="none" w:sz="0" w:space="0" w:color="auto"/>
      </w:divBdr>
    </w:div>
    <w:div w:id="1171216572">
      <w:bodyDiv w:val="1"/>
      <w:marLeft w:val="0"/>
      <w:marRight w:val="0"/>
      <w:marTop w:val="0"/>
      <w:marBottom w:val="0"/>
      <w:divBdr>
        <w:top w:val="none" w:sz="0" w:space="0" w:color="auto"/>
        <w:left w:val="none" w:sz="0" w:space="0" w:color="auto"/>
        <w:bottom w:val="none" w:sz="0" w:space="0" w:color="auto"/>
        <w:right w:val="none" w:sz="0" w:space="0" w:color="auto"/>
      </w:divBdr>
    </w:div>
    <w:div w:id="1171873425">
      <w:bodyDiv w:val="1"/>
      <w:marLeft w:val="0"/>
      <w:marRight w:val="0"/>
      <w:marTop w:val="0"/>
      <w:marBottom w:val="0"/>
      <w:divBdr>
        <w:top w:val="none" w:sz="0" w:space="0" w:color="auto"/>
        <w:left w:val="none" w:sz="0" w:space="0" w:color="auto"/>
        <w:bottom w:val="none" w:sz="0" w:space="0" w:color="auto"/>
        <w:right w:val="none" w:sz="0" w:space="0" w:color="auto"/>
      </w:divBdr>
    </w:div>
    <w:div w:id="1173761932">
      <w:bodyDiv w:val="1"/>
      <w:marLeft w:val="0"/>
      <w:marRight w:val="0"/>
      <w:marTop w:val="0"/>
      <w:marBottom w:val="0"/>
      <w:divBdr>
        <w:top w:val="none" w:sz="0" w:space="0" w:color="auto"/>
        <w:left w:val="none" w:sz="0" w:space="0" w:color="auto"/>
        <w:bottom w:val="none" w:sz="0" w:space="0" w:color="auto"/>
        <w:right w:val="none" w:sz="0" w:space="0" w:color="auto"/>
      </w:divBdr>
    </w:div>
    <w:div w:id="1175534275">
      <w:bodyDiv w:val="1"/>
      <w:marLeft w:val="0"/>
      <w:marRight w:val="0"/>
      <w:marTop w:val="0"/>
      <w:marBottom w:val="0"/>
      <w:divBdr>
        <w:top w:val="none" w:sz="0" w:space="0" w:color="auto"/>
        <w:left w:val="none" w:sz="0" w:space="0" w:color="auto"/>
        <w:bottom w:val="none" w:sz="0" w:space="0" w:color="auto"/>
        <w:right w:val="none" w:sz="0" w:space="0" w:color="auto"/>
      </w:divBdr>
    </w:div>
    <w:div w:id="1177115668">
      <w:bodyDiv w:val="1"/>
      <w:marLeft w:val="0"/>
      <w:marRight w:val="0"/>
      <w:marTop w:val="0"/>
      <w:marBottom w:val="0"/>
      <w:divBdr>
        <w:top w:val="none" w:sz="0" w:space="0" w:color="auto"/>
        <w:left w:val="none" w:sz="0" w:space="0" w:color="auto"/>
        <w:bottom w:val="none" w:sz="0" w:space="0" w:color="auto"/>
        <w:right w:val="none" w:sz="0" w:space="0" w:color="auto"/>
      </w:divBdr>
    </w:div>
    <w:div w:id="1179199699">
      <w:bodyDiv w:val="1"/>
      <w:marLeft w:val="0"/>
      <w:marRight w:val="0"/>
      <w:marTop w:val="0"/>
      <w:marBottom w:val="0"/>
      <w:divBdr>
        <w:top w:val="none" w:sz="0" w:space="0" w:color="auto"/>
        <w:left w:val="none" w:sz="0" w:space="0" w:color="auto"/>
        <w:bottom w:val="none" w:sz="0" w:space="0" w:color="auto"/>
        <w:right w:val="none" w:sz="0" w:space="0" w:color="auto"/>
      </w:divBdr>
    </w:div>
    <w:div w:id="1191339832">
      <w:bodyDiv w:val="1"/>
      <w:marLeft w:val="0"/>
      <w:marRight w:val="0"/>
      <w:marTop w:val="0"/>
      <w:marBottom w:val="0"/>
      <w:divBdr>
        <w:top w:val="none" w:sz="0" w:space="0" w:color="auto"/>
        <w:left w:val="none" w:sz="0" w:space="0" w:color="auto"/>
        <w:bottom w:val="none" w:sz="0" w:space="0" w:color="auto"/>
        <w:right w:val="none" w:sz="0" w:space="0" w:color="auto"/>
      </w:divBdr>
    </w:div>
    <w:div w:id="1192841476">
      <w:bodyDiv w:val="1"/>
      <w:marLeft w:val="0"/>
      <w:marRight w:val="0"/>
      <w:marTop w:val="0"/>
      <w:marBottom w:val="0"/>
      <w:divBdr>
        <w:top w:val="none" w:sz="0" w:space="0" w:color="auto"/>
        <w:left w:val="none" w:sz="0" w:space="0" w:color="auto"/>
        <w:bottom w:val="none" w:sz="0" w:space="0" w:color="auto"/>
        <w:right w:val="none" w:sz="0" w:space="0" w:color="auto"/>
      </w:divBdr>
    </w:div>
    <w:div w:id="1205868535">
      <w:bodyDiv w:val="1"/>
      <w:marLeft w:val="0"/>
      <w:marRight w:val="0"/>
      <w:marTop w:val="0"/>
      <w:marBottom w:val="0"/>
      <w:divBdr>
        <w:top w:val="none" w:sz="0" w:space="0" w:color="auto"/>
        <w:left w:val="none" w:sz="0" w:space="0" w:color="auto"/>
        <w:bottom w:val="none" w:sz="0" w:space="0" w:color="auto"/>
        <w:right w:val="none" w:sz="0" w:space="0" w:color="auto"/>
      </w:divBdr>
    </w:div>
    <w:div w:id="1211259253">
      <w:bodyDiv w:val="1"/>
      <w:marLeft w:val="0"/>
      <w:marRight w:val="0"/>
      <w:marTop w:val="0"/>
      <w:marBottom w:val="0"/>
      <w:divBdr>
        <w:top w:val="none" w:sz="0" w:space="0" w:color="auto"/>
        <w:left w:val="none" w:sz="0" w:space="0" w:color="auto"/>
        <w:bottom w:val="none" w:sz="0" w:space="0" w:color="auto"/>
        <w:right w:val="none" w:sz="0" w:space="0" w:color="auto"/>
      </w:divBdr>
    </w:div>
    <w:div w:id="1216626404">
      <w:bodyDiv w:val="1"/>
      <w:marLeft w:val="0"/>
      <w:marRight w:val="0"/>
      <w:marTop w:val="0"/>
      <w:marBottom w:val="0"/>
      <w:divBdr>
        <w:top w:val="none" w:sz="0" w:space="0" w:color="auto"/>
        <w:left w:val="none" w:sz="0" w:space="0" w:color="auto"/>
        <w:bottom w:val="none" w:sz="0" w:space="0" w:color="auto"/>
        <w:right w:val="none" w:sz="0" w:space="0" w:color="auto"/>
      </w:divBdr>
    </w:div>
    <w:div w:id="1219590013">
      <w:bodyDiv w:val="1"/>
      <w:marLeft w:val="0"/>
      <w:marRight w:val="0"/>
      <w:marTop w:val="0"/>
      <w:marBottom w:val="0"/>
      <w:divBdr>
        <w:top w:val="none" w:sz="0" w:space="0" w:color="auto"/>
        <w:left w:val="none" w:sz="0" w:space="0" w:color="auto"/>
        <w:bottom w:val="none" w:sz="0" w:space="0" w:color="auto"/>
        <w:right w:val="none" w:sz="0" w:space="0" w:color="auto"/>
      </w:divBdr>
    </w:div>
    <w:div w:id="1220020275">
      <w:bodyDiv w:val="1"/>
      <w:marLeft w:val="0"/>
      <w:marRight w:val="0"/>
      <w:marTop w:val="0"/>
      <w:marBottom w:val="0"/>
      <w:divBdr>
        <w:top w:val="none" w:sz="0" w:space="0" w:color="auto"/>
        <w:left w:val="none" w:sz="0" w:space="0" w:color="auto"/>
        <w:bottom w:val="none" w:sz="0" w:space="0" w:color="auto"/>
        <w:right w:val="none" w:sz="0" w:space="0" w:color="auto"/>
      </w:divBdr>
    </w:div>
    <w:div w:id="1229414827">
      <w:bodyDiv w:val="1"/>
      <w:marLeft w:val="0"/>
      <w:marRight w:val="0"/>
      <w:marTop w:val="0"/>
      <w:marBottom w:val="0"/>
      <w:divBdr>
        <w:top w:val="none" w:sz="0" w:space="0" w:color="auto"/>
        <w:left w:val="none" w:sz="0" w:space="0" w:color="auto"/>
        <w:bottom w:val="none" w:sz="0" w:space="0" w:color="auto"/>
        <w:right w:val="none" w:sz="0" w:space="0" w:color="auto"/>
      </w:divBdr>
    </w:div>
    <w:div w:id="1229880205">
      <w:bodyDiv w:val="1"/>
      <w:marLeft w:val="0"/>
      <w:marRight w:val="0"/>
      <w:marTop w:val="0"/>
      <w:marBottom w:val="0"/>
      <w:divBdr>
        <w:top w:val="none" w:sz="0" w:space="0" w:color="auto"/>
        <w:left w:val="none" w:sz="0" w:space="0" w:color="auto"/>
        <w:bottom w:val="none" w:sz="0" w:space="0" w:color="auto"/>
        <w:right w:val="none" w:sz="0" w:space="0" w:color="auto"/>
      </w:divBdr>
    </w:div>
    <w:div w:id="1238980389">
      <w:bodyDiv w:val="1"/>
      <w:marLeft w:val="0"/>
      <w:marRight w:val="0"/>
      <w:marTop w:val="0"/>
      <w:marBottom w:val="0"/>
      <w:divBdr>
        <w:top w:val="none" w:sz="0" w:space="0" w:color="auto"/>
        <w:left w:val="none" w:sz="0" w:space="0" w:color="auto"/>
        <w:bottom w:val="none" w:sz="0" w:space="0" w:color="auto"/>
        <w:right w:val="none" w:sz="0" w:space="0" w:color="auto"/>
      </w:divBdr>
    </w:div>
    <w:div w:id="1241867025">
      <w:bodyDiv w:val="1"/>
      <w:marLeft w:val="0"/>
      <w:marRight w:val="0"/>
      <w:marTop w:val="0"/>
      <w:marBottom w:val="0"/>
      <w:divBdr>
        <w:top w:val="none" w:sz="0" w:space="0" w:color="auto"/>
        <w:left w:val="none" w:sz="0" w:space="0" w:color="auto"/>
        <w:bottom w:val="none" w:sz="0" w:space="0" w:color="auto"/>
        <w:right w:val="none" w:sz="0" w:space="0" w:color="auto"/>
      </w:divBdr>
    </w:div>
    <w:div w:id="1251767937">
      <w:bodyDiv w:val="1"/>
      <w:marLeft w:val="0"/>
      <w:marRight w:val="0"/>
      <w:marTop w:val="0"/>
      <w:marBottom w:val="0"/>
      <w:divBdr>
        <w:top w:val="none" w:sz="0" w:space="0" w:color="auto"/>
        <w:left w:val="none" w:sz="0" w:space="0" w:color="auto"/>
        <w:bottom w:val="none" w:sz="0" w:space="0" w:color="auto"/>
        <w:right w:val="none" w:sz="0" w:space="0" w:color="auto"/>
      </w:divBdr>
    </w:div>
    <w:div w:id="1261403245">
      <w:bodyDiv w:val="1"/>
      <w:marLeft w:val="0"/>
      <w:marRight w:val="0"/>
      <w:marTop w:val="0"/>
      <w:marBottom w:val="0"/>
      <w:divBdr>
        <w:top w:val="none" w:sz="0" w:space="0" w:color="auto"/>
        <w:left w:val="none" w:sz="0" w:space="0" w:color="auto"/>
        <w:bottom w:val="none" w:sz="0" w:space="0" w:color="auto"/>
        <w:right w:val="none" w:sz="0" w:space="0" w:color="auto"/>
      </w:divBdr>
    </w:div>
    <w:div w:id="1264806319">
      <w:bodyDiv w:val="1"/>
      <w:marLeft w:val="0"/>
      <w:marRight w:val="0"/>
      <w:marTop w:val="0"/>
      <w:marBottom w:val="0"/>
      <w:divBdr>
        <w:top w:val="none" w:sz="0" w:space="0" w:color="auto"/>
        <w:left w:val="none" w:sz="0" w:space="0" w:color="auto"/>
        <w:bottom w:val="none" w:sz="0" w:space="0" w:color="auto"/>
        <w:right w:val="none" w:sz="0" w:space="0" w:color="auto"/>
      </w:divBdr>
    </w:div>
    <w:div w:id="1265576920">
      <w:bodyDiv w:val="1"/>
      <w:marLeft w:val="0"/>
      <w:marRight w:val="0"/>
      <w:marTop w:val="0"/>
      <w:marBottom w:val="0"/>
      <w:divBdr>
        <w:top w:val="none" w:sz="0" w:space="0" w:color="auto"/>
        <w:left w:val="none" w:sz="0" w:space="0" w:color="auto"/>
        <w:bottom w:val="none" w:sz="0" w:space="0" w:color="auto"/>
        <w:right w:val="none" w:sz="0" w:space="0" w:color="auto"/>
      </w:divBdr>
    </w:div>
    <w:div w:id="1273246410">
      <w:bodyDiv w:val="1"/>
      <w:marLeft w:val="0"/>
      <w:marRight w:val="0"/>
      <w:marTop w:val="0"/>
      <w:marBottom w:val="0"/>
      <w:divBdr>
        <w:top w:val="none" w:sz="0" w:space="0" w:color="auto"/>
        <w:left w:val="none" w:sz="0" w:space="0" w:color="auto"/>
        <w:bottom w:val="none" w:sz="0" w:space="0" w:color="auto"/>
        <w:right w:val="none" w:sz="0" w:space="0" w:color="auto"/>
      </w:divBdr>
    </w:div>
    <w:div w:id="1285383919">
      <w:bodyDiv w:val="1"/>
      <w:marLeft w:val="0"/>
      <w:marRight w:val="0"/>
      <w:marTop w:val="0"/>
      <w:marBottom w:val="0"/>
      <w:divBdr>
        <w:top w:val="none" w:sz="0" w:space="0" w:color="auto"/>
        <w:left w:val="none" w:sz="0" w:space="0" w:color="auto"/>
        <w:bottom w:val="none" w:sz="0" w:space="0" w:color="auto"/>
        <w:right w:val="none" w:sz="0" w:space="0" w:color="auto"/>
      </w:divBdr>
    </w:div>
    <w:div w:id="1295407096">
      <w:bodyDiv w:val="1"/>
      <w:marLeft w:val="0"/>
      <w:marRight w:val="0"/>
      <w:marTop w:val="0"/>
      <w:marBottom w:val="0"/>
      <w:divBdr>
        <w:top w:val="none" w:sz="0" w:space="0" w:color="auto"/>
        <w:left w:val="none" w:sz="0" w:space="0" w:color="auto"/>
        <w:bottom w:val="none" w:sz="0" w:space="0" w:color="auto"/>
        <w:right w:val="none" w:sz="0" w:space="0" w:color="auto"/>
      </w:divBdr>
    </w:div>
    <w:div w:id="1297418474">
      <w:bodyDiv w:val="1"/>
      <w:marLeft w:val="0"/>
      <w:marRight w:val="0"/>
      <w:marTop w:val="0"/>
      <w:marBottom w:val="0"/>
      <w:divBdr>
        <w:top w:val="none" w:sz="0" w:space="0" w:color="auto"/>
        <w:left w:val="none" w:sz="0" w:space="0" w:color="auto"/>
        <w:bottom w:val="none" w:sz="0" w:space="0" w:color="auto"/>
        <w:right w:val="none" w:sz="0" w:space="0" w:color="auto"/>
      </w:divBdr>
    </w:div>
    <w:div w:id="1307513418">
      <w:bodyDiv w:val="1"/>
      <w:marLeft w:val="0"/>
      <w:marRight w:val="0"/>
      <w:marTop w:val="0"/>
      <w:marBottom w:val="0"/>
      <w:divBdr>
        <w:top w:val="none" w:sz="0" w:space="0" w:color="auto"/>
        <w:left w:val="none" w:sz="0" w:space="0" w:color="auto"/>
        <w:bottom w:val="none" w:sz="0" w:space="0" w:color="auto"/>
        <w:right w:val="none" w:sz="0" w:space="0" w:color="auto"/>
      </w:divBdr>
    </w:div>
    <w:div w:id="1308589009">
      <w:bodyDiv w:val="1"/>
      <w:marLeft w:val="0"/>
      <w:marRight w:val="0"/>
      <w:marTop w:val="0"/>
      <w:marBottom w:val="0"/>
      <w:divBdr>
        <w:top w:val="none" w:sz="0" w:space="0" w:color="auto"/>
        <w:left w:val="none" w:sz="0" w:space="0" w:color="auto"/>
        <w:bottom w:val="none" w:sz="0" w:space="0" w:color="auto"/>
        <w:right w:val="none" w:sz="0" w:space="0" w:color="auto"/>
      </w:divBdr>
    </w:div>
    <w:div w:id="1313758829">
      <w:bodyDiv w:val="1"/>
      <w:marLeft w:val="0"/>
      <w:marRight w:val="0"/>
      <w:marTop w:val="0"/>
      <w:marBottom w:val="0"/>
      <w:divBdr>
        <w:top w:val="none" w:sz="0" w:space="0" w:color="auto"/>
        <w:left w:val="none" w:sz="0" w:space="0" w:color="auto"/>
        <w:bottom w:val="none" w:sz="0" w:space="0" w:color="auto"/>
        <w:right w:val="none" w:sz="0" w:space="0" w:color="auto"/>
      </w:divBdr>
    </w:div>
    <w:div w:id="1313943417">
      <w:bodyDiv w:val="1"/>
      <w:marLeft w:val="0"/>
      <w:marRight w:val="0"/>
      <w:marTop w:val="0"/>
      <w:marBottom w:val="0"/>
      <w:divBdr>
        <w:top w:val="none" w:sz="0" w:space="0" w:color="auto"/>
        <w:left w:val="none" w:sz="0" w:space="0" w:color="auto"/>
        <w:bottom w:val="none" w:sz="0" w:space="0" w:color="auto"/>
        <w:right w:val="none" w:sz="0" w:space="0" w:color="auto"/>
      </w:divBdr>
    </w:div>
    <w:div w:id="1315376415">
      <w:bodyDiv w:val="1"/>
      <w:marLeft w:val="0"/>
      <w:marRight w:val="0"/>
      <w:marTop w:val="0"/>
      <w:marBottom w:val="0"/>
      <w:divBdr>
        <w:top w:val="none" w:sz="0" w:space="0" w:color="auto"/>
        <w:left w:val="none" w:sz="0" w:space="0" w:color="auto"/>
        <w:bottom w:val="none" w:sz="0" w:space="0" w:color="auto"/>
        <w:right w:val="none" w:sz="0" w:space="0" w:color="auto"/>
      </w:divBdr>
    </w:div>
    <w:div w:id="1316911714">
      <w:bodyDiv w:val="1"/>
      <w:marLeft w:val="0"/>
      <w:marRight w:val="0"/>
      <w:marTop w:val="0"/>
      <w:marBottom w:val="0"/>
      <w:divBdr>
        <w:top w:val="none" w:sz="0" w:space="0" w:color="auto"/>
        <w:left w:val="none" w:sz="0" w:space="0" w:color="auto"/>
        <w:bottom w:val="none" w:sz="0" w:space="0" w:color="auto"/>
        <w:right w:val="none" w:sz="0" w:space="0" w:color="auto"/>
      </w:divBdr>
    </w:div>
    <w:div w:id="1324972805">
      <w:bodyDiv w:val="1"/>
      <w:marLeft w:val="0"/>
      <w:marRight w:val="0"/>
      <w:marTop w:val="0"/>
      <w:marBottom w:val="0"/>
      <w:divBdr>
        <w:top w:val="none" w:sz="0" w:space="0" w:color="auto"/>
        <w:left w:val="none" w:sz="0" w:space="0" w:color="auto"/>
        <w:bottom w:val="none" w:sz="0" w:space="0" w:color="auto"/>
        <w:right w:val="none" w:sz="0" w:space="0" w:color="auto"/>
      </w:divBdr>
    </w:div>
    <w:div w:id="1333724509">
      <w:bodyDiv w:val="1"/>
      <w:marLeft w:val="0"/>
      <w:marRight w:val="0"/>
      <w:marTop w:val="0"/>
      <w:marBottom w:val="0"/>
      <w:divBdr>
        <w:top w:val="none" w:sz="0" w:space="0" w:color="auto"/>
        <w:left w:val="none" w:sz="0" w:space="0" w:color="auto"/>
        <w:bottom w:val="none" w:sz="0" w:space="0" w:color="auto"/>
        <w:right w:val="none" w:sz="0" w:space="0" w:color="auto"/>
      </w:divBdr>
    </w:div>
    <w:div w:id="1344089624">
      <w:bodyDiv w:val="1"/>
      <w:marLeft w:val="0"/>
      <w:marRight w:val="0"/>
      <w:marTop w:val="0"/>
      <w:marBottom w:val="0"/>
      <w:divBdr>
        <w:top w:val="none" w:sz="0" w:space="0" w:color="auto"/>
        <w:left w:val="none" w:sz="0" w:space="0" w:color="auto"/>
        <w:bottom w:val="none" w:sz="0" w:space="0" w:color="auto"/>
        <w:right w:val="none" w:sz="0" w:space="0" w:color="auto"/>
      </w:divBdr>
    </w:div>
    <w:div w:id="1352099835">
      <w:bodyDiv w:val="1"/>
      <w:marLeft w:val="0"/>
      <w:marRight w:val="0"/>
      <w:marTop w:val="0"/>
      <w:marBottom w:val="0"/>
      <w:divBdr>
        <w:top w:val="none" w:sz="0" w:space="0" w:color="auto"/>
        <w:left w:val="none" w:sz="0" w:space="0" w:color="auto"/>
        <w:bottom w:val="none" w:sz="0" w:space="0" w:color="auto"/>
        <w:right w:val="none" w:sz="0" w:space="0" w:color="auto"/>
      </w:divBdr>
    </w:div>
    <w:div w:id="1356151788">
      <w:bodyDiv w:val="1"/>
      <w:marLeft w:val="0"/>
      <w:marRight w:val="0"/>
      <w:marTop w:val="0"/>
      <w:marBottom w:val="0"/>
      <w:divBdr>
        <w:top w:val="none" w:sz="0" w:space="0" w:color="auto"/>
        <w:left w:val="none" w:sz="0" w:space="0" w:color="auto"/>
        <w:bottom w:val="none" w:sz="0" w:space="0" w:color="auto"/>
        <w:right w:val="none" w:sz="0" w:space="0" w:color="auto"/>
      </w:divBdr>
    </w:div>
    <w:div w:id="1364593632">
      <w:bodyDiv w:val="1"/>
      <w:marLeft w:val="0"/>
      <w:marRight w:val="0"/>
      <w:marTop w:val="0"/>
      <w:marBottom w:val="0"/>
      <w:divBdr>
        <w:top w:val="none" w:sz="0" w:space="0" w:color="auto"/>
        <w:left w:val="none" w:sz="0" w:space="0" w:color="auto"/>
        <w:bottom w:val="none" w:sz="0" w:space="0" w:color="auto"/>
        <w:right w:val="none" w:sz="0" w:space="0" w:color="auto"/>
      </w:divBdr>
    </w:div>
    <w:div w:id="1365596985">
      <w:bodyDiv w:val="1"/>
      <w:marLeft w:val="0"/>
      <w:marRight w:val="0"/>
      <w:marTop w:val="0"/>
      <w:marBottom w:val="0"/>
      <w:divBdr>
        <w:top w:val="none" w:sz="0" w:space="0" w:color="auto"/>
        <w:left w:val="none" w:sz="0" w:space="0" w:color="auto"/>
        <w:bottom w:val="none" w:sz="0" w:space="0" w:color="auto"/>
        <w:right w:val="none" w:sz="0" w:space="0" w:color="auto"/>
      </w:divBdr>
    </w:div>
    <w:div w:id="1372001480">
      <w:bodyDiv w:val="1"/>
      <w:marLeft w:val="0"/>
      <w:marRight w:val="0"/>
      <w:marTop w:val="0"/>
      <w:marBottom w:val="0"/>
      <w:divBdr>
        <w:top w:val="none" w:sz="0" w:space="0" w:color="auto"/>
        <w:left w:val="none" w:sz="0" w:space="0" w:color="auto"/>
        <w:bottom w:val="none" w:sz="0" w:space="0" w:color="auto"/>
        <w:right w:val="none" w:sz="0" w:space="0" w:color="auto"/>
      </w:divBdr>
    </w:div>
    <w:div w:id="1374844204">
      <w:bodyDiv w:val="1"/>
      <w:marLeft w:val="0"/>
      <w:marRight w:val="0"/>
      <w:marTop w:val="0"/>
      <w:marBottom w:val="0"/>
      <w:divBdr>
        <w:top w:val="none" w:sz="0" w:space="0" w:color="auto"/>
        <w:left w:val="none" w:sz="0" w:space="0" w:color="auto"/>
        <w:bottom w:val="none" w:sz="0" w:space="0" w:color="auto"/>
        <w:right w:val="none" w:sz="0" w:space="0" w:color="auto"/>
      </w:divBdr>
    </w:div>
    <w:div w:id="1378821922">
      <w:bodyDiv w:val="1"/>
      <w:marLeft w:val="0"/>
      <w:marRight w:val="0"/>
      <w:marTop w:val="0"/>
      <w:marBottom w:val="0"/>
      <w:divBdr>
        <w:top w:val="none" w:sz="0" w:space="0" w:color="auto"/>
        <w:left w:val="none" w:sz="0" w:space="0" w:color="auto"/>
        <w:bottom w:val="none" w:sz="0" w:space="0" w:color="auto"/>
        <w:right w:val="none" w:sz="0" w:space="0" w:color="auto"/>
      </w:divBdr>
    </w:div>
    <w:div w:id="1383138546">
      <w:bodyDiv w:val="1"/>
      <w:marLeft w:val="0"/>
      <w:marRight w:val="0"/>
      <w:marTop w:val="0"/>
      <w:marBottom w:val="0"/>
      <w:divBdr>
        <w:top w:val="none" w:sz="0" w:space="0" w:color="auto"/>
        <w:left w:val="none" w:sz="0" w:space="0" w:color="auto"/>
        <w:bottom w:val="none" w:sz="0" w:space="0" w:color="auto"/>
        <w:right w:val="none" w:sz="0" w:space="0" w:color="auto"/>
      </w:divBdr>
    </w:div>
    <w:div w:id="1383483366">
      <w:bodyDiv w:val="1"/>
      <w:marLeft w:val="0"/>
      <w:marRight w:val="0"/>
      <w:marTop w:val="0"/>
      <w:marBottom w:val="0"/>
      <w:divBdr>
        <w:top w:val="none" w:sz="0" w:space="0" w:color="auto"/>
        <w:left w:val="none" w:sz="0" w:space="0" w:color="auto"/>
        <w:bottom w:val="none" w:sz="0" w:space="0" w:color="auto"/>
        <w:right w:val="none" w:sz="0" w:space="0" w:color="auto"/>
      </w:divBdr>
    </w:div>
    <w:div w:id="1383864360">
      <w:bodyDiv w:val="1"/>
      <w:marLeft w:val="0"/>
      <w:marRight w:val="0"/>
      <w:marTop w:val="0"/>
      <w:marBottom w:val="0"/>
      <w:divBdr>
        <w:top w:val="none" w:sz="0" w:space="0" w:color="auto"/>
        <w:left w:val="none" w:sz="0" w:space="0" w:color="auto"/>
        <w:bottom w:val="none" w:sz="0" w:space="0" w:color="auto"/>
        <w:right w:val="none" w:sz="0" w:space="0" w:color="auto"/>
      </w:divBdr>
    </w:div>
    <w:div w:id="1397124297">
      <w:bodyDiv w:val="1"/>
      <w:marLeft w:val="0"/>
      <w:marRight w:val="0"/>
      <w:marTop w:val="0"/>
      <w:marBottom w:val="0"/>
      <w:divBdr>
        <w:top w:val="none" w:sz="0" w:space="0" w:color="auto"/>
        <w:left w:val="none" w:sz="0" w:space="0" w:color="auto"/>
        <w:bottom w:val="none" w:sz="0" w:space="0" w:color="auto"/>
        <w:right w:val="none" w:sz="0" w:space="0" w:color="auto"/>
      </w:divBdr>
    </w:div>
    <w:div w:id="1397514693">
      <w:bodyDiv w:val="1"/>
      <w:marLeft w:val="0"/>
      <w:marRight w:val="0"/>
      <w:marTop w:val="0"/>
      <w:marBottom w:val="0"/>
      <w:divBdr>
        <w:top w:val="none" w:sz="0" w:space="0" w:color="auto"/>
        <w:left w:val="none" w:sz="0" w:space="0" w:color="auto"/>
        <w:bottom w:val="none" w:sz="0" w:space="0" w:color="auto"/>
        <w:right w:val="none" w:sz="0" w:space="0" w:color="auto"/>
      </w:divBdr>
    </w:div>
    <w:div w:id="1397775036">
      <w:bodyDiv w:val="1"/>
      <w:marLeft w:val="0"/>
      <w:marRight w:val="0"/>
      <w:marTop w:val="0"/>
      <w:marBottom w:val="0"/>
      <w:divBdr>
        <w:top w:val="none" w:sz="0" w:space="0" w:color="auto"/>
        <w:left w:val="none" w:sz="0" w:space="0" w:color="auto"/>
        <w:bottom w:val="none" w:sz="0" w:space="0" w:color="auto"/>
        <w:right w:val="none" w:sz="0" w:space="0" w:color="auto"/>
      </w:divBdr>
    </w:div>
    <w:div w:id="1398631616">
      <w:bodyDiv w:val="1"/>
      <w:marLeft w:val="0"/>
      <w:marRight w:val="0"/>
      <w:marTop w:val="0"/>
      <w:marBottom w:val="0"/>
      <w:divBdr>
        <w:top w:val="none" w:sz="0" w:space="0" w:color="auto"/>
        <w:left w:val="none" w:sz="0" w:space="0" w:color="auto"/>
        <w:bottom w:val="none" w:sz="0" w:space="0" w:color="auto"/>
        <w:right w:val="none" w:sz="0" w:space="0" w:color="auto"/>
      </w:divBdr>
    </w:div>
    <w:div w:id="1402756479">
      <w:bodyDiv w:val="1"/>
      <w:marLeft w:val="0"/>
      <w:marRight w:val="0"/>
      <w:marTop w:val="0"/>
      <w:marBottom w:val="0"/>
      <w:divBdr>
        <w:top w:val="none" w:sz="0" w:space="0" w:color="auto"/>
        <w:left w:val="none" w:sz="0" w:space="0" w:color="auto"/>
        <w:bottom w:val="none" w:sz="0" w:space="0" w:color="auto"/>
        <w:right w:val="none" w:sz="0" w:space="0" w:color="auto"/>
      </w:divBdr>
    </w:div>
    <w:div w:id="1404177051">
      <w:bodyDiv w:val="1"/>
      <w:marLeft w:val="0"/>
      <w:marRight w:val="0"/>
      <w:marTop w:val="0"/>
      <w:marBottom w:val="0"/>
      <w:divBdr>
        <w:top w:val="none" w:sz="0" w:space="0" w:color="auto"/>
        <w:left w:val="none" w:sz="0" w:space="0" w:color="auto"/>
        <w:bottom w:val="none" w:sz="0" w:space="0" w:color="auto"/>
        <w:right w:val="none" w:sz="0" w:space="0" w:color="auto"/>
      </w:divBdr>
    </w:div>
    <w:div w:id="1404378279">
      <w:bodyDiv w:val="1"/>
      <w:marLeft w:val="0"/>
      <w:marRight w:val="0"/>
      <w:marTop w:val="0"/>
      <w:marBottom w:val="0"/>
      <w:divBdr>
        <w:top w:val="none" w:sz="0" w:space="0" w:color="auto"/>
        <w:left w:val="none" w:sz="0" w:space="0" w:color="auto"/>
        <w:bottom w:val="none" w:sz="0" w:space="0" w:color="auto"/>
        <w:right w:val="none" w:sz="0" w:space="0" w:color="auto"/>
      </w:divBdr>
    </w:div>
    <w:div w:id="1406076602">
      <w:bodyDiv w:val="1"/>
      <w:marLeft w:val="0"/>
      <w:marRight w:val="0"/>
      <w:marTop w:val="0"/>
      <w:marBottom w:val="0"/>
      <w:divBdr>
        <w:top w:val="none" w:sz="0" w:space="0" w:color="auto"/>
        <w:left w:val="none" w:sz="0" w:space="0" w:color="auto"/>
        <w:bottom w:val="none" w:sz="0" w:space="0" w:color="auto"/>
        <w:right w:val="none" w:sz="0" w:space="0" w:color="auto"/>
      </w:divBdr>
    </w:div>
    <w:div w:id="1407413156">
      <w:bodyDiv w:val="1"/>
      <w:marLeft w:val="0"/>
      <w:marRight w:val="0"/>
      <w:marTop w:val="0"/>
      <w:marBottom w:val="0"/>
      <w:divBdr>
        <w:top w:val="none" w:sz="0" w:space="0" w:color="auto"/>
        <w:left w:val="none" w:sz="0" w:space="0" w:color="auto"/>
        <w:bottom w:val="none" w:sz="0" w:space="0" w:color="auto"/>
        <w:right w:val="none" w:sz="0" w:space="0" w:color="auto"/>
      </w:divBdr>
    </w:div>
    <w:div w:id="1423575099">
      <w:bodyDiv w:val="1"/>
      <w:marLeft w:val="0"/>
      <w:marRight w:val="0"/>
      <w:marTop w:val="0"/>
      <w:marBottom w:val="0"/>
      <w:divBdr>
        <w:top w:val="none" w:sz="0" w:space="0" w:color="auto"/>
        <w:left w:val="none" w:sz="0" w:space="0" w:color="auto"/>
        <w:bottom w:val="none" w:sz="0" w:space="0" w:color="auto"/>
        <w:right w:val="none" w:sz="0" w:space="0" w:color="auto"/>
      </w:divBdr>
    </w:div>
    <w:div w:id="1437821280">
      <w:bodyDiv w:val="1"/>
      <w:marLeft w:val="0"/>
      <w:marRight w:val="0"/>
      <w:marTop w:val="0"/>
      <w:marBottom w:val="0"/>
      <w:divBdr>
        <w:top w:val="none" w:sz="0" w:space="0" w:color="auto"/>
        <w:left w:val="none" w:sz="0" w:space="0" w:color="auto"/>
        <w:bottom w:val="none" w:sz="0" w:space="0" w:color="auto"/>
        <w:right w:val="none" w:sz="0" w:space="0" w:color="auto"/>
      </w:divBdr>
    </w:div>
    <w:div w:id="1443719320">
      <w:bodyDiv w:val="1"/>
      <w:marLeft w:val="0"/>
      <w:marRight w:val="0"/>
      <w:marTop w:val="0"/>
      <w:marBottom w:val="0"/>
      <w:divBdr>
        <w:top w:val="none" w:sz="0" w:space="0" w:color="auto"/>
        <w:left w:val="none" w:sz="0" w:space="0" w:color="auto"/>
        <w:bottom w:val="none" w:sz="0" w:space="0" w:color="auto"/>
        <w:right w:val="none" w:sz="0" w:space="0" w:color="auto"/>
      </w:divBdr>
    </w:div>
    <w:div w:id="1446462253">
      <w:bodyDiv w:val="1"/>
      <w:marLeft w:val="0"/>
      <w:marRight w:val="0"/>
      <w:marTop w:val="0"/>
      <w:marBottom w:val="0"/>
      <w:divBdr>
        <w:top w:val="none" w:sz="0" w:space="0" w:color="auto"/>
        <w:left w:val="none" w:sz="0" w:space="0" w:color="auto"/>
        <w:bottom w:val="none" w:sz="0" w:space="0" w:color="auto"/>
        <w:right w:val="none" w:sz="0" w:space="0" w:color="auto"/>
      </w:divBdr>
    </w:div>
    <w:div w:id="1454010602">
      <w:bodyDiv w:val="1"/>
      <w:marLeft w:val="0"/>
      <w:marRight w:val="0"/>
      <w:marTop w:val="0"/>
      <w:marBottom w:val="0"/>
      <w:divBdr>
        <w:top w:val="none" w:sz="0" w:space="0" w:color="auto"/>
        <w:left w:val="none" w:sz="0" w:space="0" w:color="auto"/>
        <w:bottom w:val="none" w:sz="0" w:space="0" w:color="auto"/>
        <w:right w:val="none" w:sz="0" w:space="0" w:color="auto"/>
      </w:divBdr>
    </w:div>
    <w:div w:id="1454403410">
      <w:bodyDiv w:val="1"/>
      <w:marLeft w:val="0"/>
      <w:marRight w:val="0"/>
      <w:marTop w:val="0"/>
      <w:marBottom w:val="0"/>
      <w:divBdr>
        <w:top w:val="none" w:sz="0" w:space="0" w:color="auto"/>
        <w:left w:val="none" w:sz="0" w:space="0" w:color="auto"/>
        <w:bottom w:val="none" w:sz="0" w:space="0" w:color="auto"/>
        <w:right w:val="none" w:sz="0" w:space="0" w:color="auto"/>
      </w:divBdr>
    </w:div>
    <w:div w:id="1473597837">
      <w:bodyDiv w:val="1"/>
      <w:marLeft w:val="0"/>
      <w:marRight w:val="0"/>
      <w:marTop w:val="0"/>
      <w:marBottom w:val="0"/>
      <w:divBdr>
        <w:top w:val="none" w:sz="0" w:space="0" w:color="auto"/>
        <w:left w:val="none" w:sz="0" w:space="0" w:color="auto"/>
        <w:bottom w:val="none" w:sz="0" w:space="0" w:color="auto"/>
        <w:right w:val="none" w:sz="0" w:space="0" w:color="auto"/>
      </w:divBdr>
    </w:div>
    <w:div w:id="1474522731">
      <w:bodyDiv w:val="1"/>
      <w:marLeft w:val="0"/>
      <w:marRight w:val="0"/>
      <w:marTop w:val="0"/>
      <w:marBottom w:val="0"/>
      <w:divBdr>
        <w:top w:val="none" w:sz="0" w:space="0" w:color="auto"/>
        <w:left w:val="none" w:sz="0" w:space="0" w:color="auto"/>
        <w:bottom w:val="none" w:sz="0" w:space="0" w:color="auto"/>
        <w:right w:val="none" w:sz="0" w:space="0" w:color="auto"/>
      </w:divBdr>
    </w:div>
    <w:div w:id="1479882757">
      <w:bodyDiv w:val="1"/>
      <w:marLeft w:val="0"/>
      <w:marRight w:val="0"/>
      <w:marTop w:val="0"/>
      <w:marBottom w:val="0"/>
      <w:divBdr>
        <w:top w:val="none" w:sz="0" w:space="0" w:color="auto"/>
        <w:left w:val="none" w:sz="0" w:space="0" w:color="auto"/>
        <w:bottom w:val="none" w:sz="0" w:space="0" w:color="auto"/>
        <w:right w:val="none" w:sz="0" w:space="0" w:color="auto"/>
      </w:divBdr>
    </w:div>
    <w:div w:id="1485198413">
      <w:bodyDiv w:val="1"/>
      <w:marLeft w:val="0"/>
      <w:marRight w:val="0"/>
      <w:marTop w:val="0"/>
      <w:marBottom w:val="0"/>
      <w:divBdr>
        <w:top w:val="none" w:sz="0" w:space="0" w:color="auto"/>
        <w:left w:val="none" w:sz="0" w:space="0" w:color="auto"/>
        <w:bottom w:val="none" w:sz="0" w:space="0" w:color="auto"/>
        <w:right w:val="none" w:sz="0" w:space="0" w:color="auto"/>
      </w:divBdr>
    </w:div>
    <w:div w:id="1486046305">
      <w:bodyDiv w:val="1"/>
      <w:marLeft w:val="0"/>
      <w:marRight w:val="0"/>
      <w:marTop w:val="0"/>
      <w:marBottom w:val="0"/>
      <w:divBdr>
        <w:top w:val="none" w:sz="0" w:space="0" w:color="auto"/>
        <w:left w:val="none" w:sz="0" w:space="0" w:color="auto"/>
        <w:bottom w:val="none" w:sz="0" w:space="0" w:color="auto"/>
        <w:right w:val="none" w:sz="0" w:space="0" w:color="auto"/>
      </w:divBdr>
    </w:div>
    <w:div w:id="1498229340">
      <w:bodyDiv w:val="1"/>
      <w:marLeft w:val="0"/>
      <w:marRight w:val="0"/>
      <w:marTop w:val="0"/>
      <w:marBottom w:val="0"/>
      <w:divBdr>
        <w:top w:val="none" w:sz="0" w:space="0" w:color="auto"/>
        <w:left w:val="none" w:sz="0" w:space="0" w:color="auto"/>
        <w:bottom w:val="none" w:sz="0" w:space="0" w:color="auto"/>
        <w:right w:val="none" w:sz="0" w:space="0" w:color="auto"/>
      </w:divBdr>
    </w:div>
    <w:div w:id="1501696977">
      <w:bodyDiv w:val="1"/>
      <w:marLeft w:val="0"/>
      <w:marRight w:val="0"/>
      <w:marTop w:val="0"/>
      <w:marBottom w:val="0"/>
      <w:divBdr>
        <w:top w:val="none" w:sz="0" w:space="0" w:color="auto"/>
        <w:left w:val="none" w:sz="0" w:space="0" w:color="auto"/>
        <w:bottom w:val="none" w:sz="0" w:space="0" w:color="auto"/>
        <w:right w:val="none" w:sz="0" w:space="0" w:color="auto"/>
      </w:divBdr>
    </w:div>
    <w:div w:id="1502742685">
      <w:bodyDiv w:val="1"/>
      <w:marLeft w:val="0"/>
      <w:marRight w:val="0"/>
      <w:marTop w:val="0"/>
      <w:marBottom w:val="0"/>
      <w:divBdr>
        <w:top w:val="none" w:sz="0" w:space="0" w:color="auto"/>
        <w:left w:val="none" w:sz="0" w:space="0" w:color="auto"/>
        <w:bottom w:val="none" w:sz="0" w:space="0" w:color="auto"/>
        <w:right w:val="none" w:sz="0" w:space="0" w:color="auto"/>
      </w:divBdr>
    </w:div>
    <w:div w:id="1505821049">
      <w:bodyDiv w:val="1"/>
      <w:marLeft w:val="0"/>
      <w:marRight w:val="0"/>
      <w:marTop w:val="0"/>
      <w:marBottom w:val="0"/>
      <w:divBdr>
        <w:top w:val="none" w:sz="0" w:space="0" w:color="auto"/>
        <w:left w:val="none" w:sz="0" w:space="0" w:color="auto"/>
        <w:bottom w:val="none" w:sz="0" w:space="0" w:color="auto"/>
        <w:right w:val="none" w:sz="0" w:space="0" w:color="auto"/>
      </w:divBdr>
    </w:div>
    <w:div w:id="1507211719">
      <w:bodyDiv w:val="1"/>
      <w:marLeft w:val="0"/>
      <w:marRight w:val="0"/>
      <w:marTop w:val="0"/>
      <w:marBottom w:val="0"/>
      <w:divBdr>
        <w:top w:val="none" w:sz="0" w:space="0" w:color="auto"/>
        <w:left w:val="none" w:sz="0" w:space="0" w:color="auto"/>
        <w:bottom w:val="none" w:sz="0" w:space="0" w:color="auto"/>
        <w:right w:val="none" w:sz="0" w:space="0" w:color="auto"/>
      </w:divBdr>
    </w:div>
    <w:div w:id="1508715226">
      <w:bodyDiv w:val="1"/>
      <w:marLeft w:val="0"/>
      <w:marRight w:val="0"/>
      <w:marTop w:val="0"/>
      <w:marBottom w:val="0"/>
      <w:divBdr>
        <w:top w:val="none" w:sz="0" w:space="0" w:color="auto"/>
        <w:left w:val="none" w:sz="0" w:space="0" w:color="auto"/>
        <w:bottom w:val="none" w:sz="0" w:space="0" w:color="auto"/>
        <w:right w:val="none" w:sz="0" w:space="0" w:color="auto"/>
      </w:divBdr>
    </w:div>
    <w:div w:id="1509514681">
      <w:bodyDiv w:val="1"/>
      <w:marLeft w:val="0"/>
      <w:marRight w:val="0"/>
      <w:marTop w:val="0"/>
      <w:marBottom w:val="0"/>
      <w:divBdr>
        <w:top w:val="none" w:sz="0" w:space="0" w:color="auto"/>
        <w:left w:val="none" w:sz="0" w:space="0" w:color="auto"/>
        <w:bottom w:val="none" w:sz="0" w:space="0" w:color="auto"/>
        <w:right w:val="none" w:sz="0" w:space="0" w:color="auto"/>
      </w:divBdr>
    </w:div>
    <w:div w:id="1519613915">
      <w:bodyDiv w:val="1"/>
      <w:marLeft w:val="0"/>
      <w:marRight w:val="0"/>
      <w:marTop w:val="0"/>
      <w:marBottom w:val="0"/>
      <w:divBdr>
        <w:top w:val="none" w:sz="0" w:space="0" w:color="auto"/>
        <w:left w:val="none" w:sz="0" w:space="0" w:color="auto"/>
        <w:bottom w:val="none" w:sz="0" w:space="0" w:color="auto"/>
        <w:right w:val="none" w:sz="0" w:space="0" w:color="auto"/>
      </w:divBdr>
    </w:div>
    <w:div w:id="1522627856">
      <w:bodyDiv w:val="1"/>
      <w:marLeft w:val="0"/>
      <w:marRight w:val="0"/>
      <w:marTop w:val="0"/>
      <w:marBottom w:val="0"/>
      <w:divBdr>
        <w:top w:val="none" w:sz="0" w:space="0" w:color="auto"/>
        <w:left w:val="none" w:sz="0" w:space="0" w:color="auto"/>
        <w:bottom w:val="none" w:sz="0" w:space="0" w:color="auto"/>
        <w:right w:val="none" w:sz="0" w:space="0" w:color="auto"/>
      </w:divBdr>
    </w:div>
    <w:div w:id="1526017057">
      <w:bodyDiv w:val="1"/>
      <w:marLeft w:val="0"/>
      <w:marRight w:val="0"/>
      <w:marTop w:val="0"/>
      <w:marBottom w:val="0"/>
      <w:divBdr>
        <w:top w:val="none" w:sz="0" w:space="0" w:color="auto"/>
        <w:left w:val="none" w:sz="0" w:space="0" w:color="auto"/>
        <w:bottom w:val="none" w:sz="0" w:space="0" w:color="auto"/>
        <w:right w:val="none" w:sz="0" w:space="0" w:color="auto"/>
      </w:divBdr>
    </w:div>
    <w:div w:id="1526596491">
      <w:bodyDiv w:val="1"/>
      <w:marLeft w:val="0"/>
      <w:marRight w:val="0"/>
      <w:marTop w:val="0"/>
      <w:marBottom w:val="0"/>
      <w:divBdr>
        <w:top w:val="none" w:sz="0" w:space="0" w:color="auto"/>
        <w:left w:val="none" w:sz="0" w:space="0" w:color="auto"/>
        <w:bottom w:val="none" w:sz="0" w:space="0" w:color="auto"/>
        <w:right w:val="none" w:sz="0" w:space="0" w:color="auto"/>
      </w:divBdr>
    </w:div>
    <w:div w:id="1527255401">
      <w:bodyDiv w:val="1"/>
      <w:marLeft w:val="0"/>
      <w:marRight w:val="0"/>
      <w:marTop w:val="0"/>
      <w:marBottom w:val="0"/>
      <w:divBdr>
        <w:top w:val="none" w:sz="0" w:space="0" w:color="auto"/>
        <w:left w:val="none" w:sz="0" w:space="0" w:color="auto"/>
        <w:bottom w:val="none" w:sz="0" w:space="0" w:color="auto"/>
        <w:right w:val="none" w:sz="0" w:space="0" w:color="auto"/>
      </w:divBdr>
    </w:div>
    <w:div w:id="1537817733">
      <w:bodyDiv w:val="1"/>
      <w:marLeft w:val="0"/>
      <w:marRight w:val="0"/>
      <w:marTop w:val="0"/>
      <w:marBottom w:val="0"/>
      <w:divBdr>
        <w:top w:val="none" w:sz="0" w:space="0" w:color="auto"/>
        <w:left w:val="none" w:sz="0" w:space="0" w:color="auto"/>
        <w:bottom w:val="none" w:sz="0" w:space="0" w:color="auto"/>
        <w:right w:val="none" w:sz="0" w:space="0" w:color="auto"/>
      </w:divBdr>
    </w:div>
    <w:div w:id="1542673931">
      <w:bodyDiv w:val="1"/>
      <w:marLeft w:val="0"/>
      <w:marRight w:val="0"/>
      <w:marTop w:val="0"/>
      <w:marBottom w:val="0"/>
      <w:divBdr>
        <w:top w:val="none" w:sz="0" w:space="0" w:color="auto"/>
        <w:left w:val="none" w:sz="0" w:space="0" w:color="auto"/>
        <w:bottom w:val="none" w:sz="0" w:space="0" w:color="auto"/>
        <w:right w:val="none" w:sz="0" w:space="0" w:color="auto"/>
      </w:divBdr>
    </w:div>
    <w:div w:id="1546091456">
      <w:bodyDiv w:val="1"/>
      <w:marLeft w:val="0"/>
      <w:marRight w:val="0"/>
      <w:marTop w:val="0"/>
      <w:marBottom w:val="0"/>
      <w:divBdr>
        <w:top w:val="none" w:sz="0" w:space="0" w:color="auto"/>
        <w:left w:val="none" w:sz="0" w:space="0" w:color="auto"/>
        <w:bottom w:val="none" w:sz="0" w:space="0" w:color="auto"/>
        <w:right w:val="none" w:sz="0" w:space="0" w:color="auto"/>
      </w:divBdr>
    </w:div>
    <w:div w:id="1553149959">
      <w:bodyDiv w:val="1"/>
      <w:marLeft w:val="0"/>
      <w:marRight w:val="0"/>
      <w:marTop w:val="0"/>
      <w:marBottom w:val="0"/>
      <w:divBdr>
        <w:top w:val="none" w:sz="0" w:space="0" w:color="auto"/>
        <w:left w:val="none" w:sz="0" w:space="0" w:color="auto"/>
        <w:bottom w:val="none" w:sz="0" w:space="0" w:color="auto"/>
        <w:right w:val="none" w:sz="0" w:space="0" w:color="auto"/>
      </w:divBdr>
    </w:div>
    <w:div w:id="1554654922">
      <w:bodyDiv w:val="1"/>
      <w:marLeft w:val="0"/>
      <w:marRight w:val="0"/>
      <w:marTop w:val="0"/>
      <w:marBottom w:val="0"/>
      <w:divBdr>
        <w:top w:val="none" w:sz="0" w:space="0" w:color="auto"/>
        <w:left w:val="none" w:sz="0" w:space="0" w:color="auto"/>
        <w:bottom w:val="none" w:sz="0" w:space="0" w:color="auto"/>
        <w:right w:val="none" w:sz="0" w:space="0" w:color="auto"/>
      </w:divBdr>
    </w:div>
    <w:div w:id="1562672436">
      <w:bodyDiv w:val="1"/>
      <w:marLeft w:val="0"/>
      <w:marRight w:val="0"/>
      <w:marTop w:val="0"/>
      <w:marBottom w:val="0"/>
      <w:divBdr>
        <w:top w:val="none" w:sz="0" w:space="0" w:color="auto"/>
        <w:left w:val="none" w:sz="0" w:space="0" w:color="auto"/>
        <w:bottom w:val="none" w:sz="0" w:space="0" w:color="auto"/>
        <w:right w:val="none" w:sz="0" w:space="0" w:color="auto"/>
      </w:divBdr>
    </w:div>
    <w:div w:id="1579828864">
      <w:bodyDiv w:val="1"/>
      <w:marLeft w:val="0"/>
      <w:marRight w:val="0"/>
      <w:marTop w:val="0"/>
      <w:marBottom w:val="0"/>
      <w:divBdr>
        <w:top w:val="none" w:sz="0" w:space="0" w:color="auto"/>
        <w:left w:val="none" w:sz="0" w:space="0" w:color="auto"/>
        <w:bottom w:val="none" w:sz="0" w:space="0" w:color="auto"/>
        <w:right w:val="none" w:sz="0" w:space="0" w:color="auto"/>
      </w:divBdr>
    </w:div>
    <w:div w:id="1581135579">
      <w:bodyDiv w:val="1"/>
      <w:marLeft w:val="0"/>
      <w:marRight w:val="0"/>
      <w:marTop w:val="0"/>
      <w:marBottom w:val="0"/>
      <w:divBdr>
        <w:top w:val="none" w:sz="0" w:space="0" w:color="auto"/>
        <w:left w:val="none" w:sz="0" w:space="0" w:color="auto"/>
        <w:bottom w:val="none" w:sz="0" w:space="0" w:color="auto"/>
        <w:right w:val="none" w:sz="0" w:space="0" w:color="auto"/>
      </w:divBdr>
    </w:div>
    <w:div w:id="1587378608">
      <w:bodyDiv w:val="1"/>
      <w:marLeft w:val="0"/>
      <w:marRight w:val="0"/>
      <w:marTop w:val="0"/>
      <w:marBottom w:val="0"/>
      <w:divBdr>
        <w:top w:val="none" w:sz="0" w:space="0" w:color="auto"/>
        <w:left w:val="none" w:sz="0" w:space="0" w:color="auto"/>
        <w:bottom w:val="none" w:sz="0" w:space="0" w:color="auto"/>
        <w:right w:val="none" w:sz="0" w:space="0" w:color="auto"/>
      </w:divBdr>
    </w:div>
    <w:div w:id="1594969796">
      <w:bodyDiv w:val="1"/>
      <w:marLeft w:val="0"/>
      <w:marRight w:val="0"/>
      <w:marTop w:val="0"/>
      <w:marBottom w:val="0"/>
      <w:divBdr>
        <w:top w:val="none" w:sz="0" w:space="0" w:color="auto"/>
        <w:left w:val="none" w:sz="0" w:space="0" w:color="auto"/>
        <w:bottom w:val="none" w:sz="0" w:space="0" w:color="auto"/>
        <w:right w:val="none" w:sz="0" w:space="0" w:color="auto"/>
      </w:divBdr>
    </w:div>
    <w:div w:id="1596129794">
      <w:bodyDiv w:val="1"/>
      <w:marLeft w:val="0"/>
      <w:marRight w:val="0"/>
      <w:marTop w:val="0"/>
      <w:marBottom w:val="0"/>
      <w:divBdr>
        <w:top w:val="none" w:sz="0" w:space="0" w:color="auto"/>
        <w:left w:val="none" w:sz="0" w:space="0" w:color="auto"/>
        <w:bottom w:val="none" w:sz="0" w:space="0" w:color="auto"/>
        <w:right w:val="none" w:sz="0" w:space="0" w:color="auto"/>
      </w:divBdr>
    </w:div>
    <w:div w:id="1597202410">
      <w:bodyDiv w:val="1"/>
      <w:marLeft w:val="0"/>
      <w:marRight w:val="0"/>
      <w:marTop w:val="0"/>
      <w:marBottom w:val="0"/>
      <w:divBdr>
        <w:top w:val="none" w:sz="0" w:space="0" w:color="auto"/>
        <w:left w:val="none" w:sz="0" w:space="0" w:color="auto"/>
        <w:bottom w:val="none" w:sz="0" w:space="0" w:color="auto"/>
        <w:right w:val="none" w:sz="0" w:space="0" w:color="auto"/>
      </w:divBdr>
    </w:div>
    <w:div w:id="1601596082">
      <w:bodyDiv w:val="1"/>
      <w:marLeft w:val="0"/>
      <w:marRight w:val="0"/>
      <w:marTop w:val="0"/>
      <w:marBottom w:val="0"/>
      <w:divBdr>
        <w:top w:val="none" w:sz="0" w:space="0" w:color="auto"/>
        <w:left w:val="none" w:sz="0" w:space="0" w:color="auto"/>
        <w:bottom w:val="none" w:sz="0" w:space="0" w:color="auto"/>
        <w:right w:val="none" w:sz="0" w:space="0" w:color="auto"/>
      </w:divBdr>
    </w:div>
    <w:div w:id="1603417500">
      <w:bodyDiv w:val="1"/>
      <w:marLeft w:val="0"/>
      <w:marRight w:val="0"/>
      <w:marTop w:val="0"/>
      <w:marBottom w:val="0"/>
      <w:divBdr>
        <w:top w:val="none" w:sz="0" w:space="0" w:color="auto"/>
        <w:left w:val="none" w:sz="0" w:space="0" w:color="auto"/>
        <w:bottom w:val="none" w:sz="0" w:space="0" w:color="auto"/>
        <w:right w:val="none" w:sz="0" w:space="0" w:color="auto"/>
      </w:divBdr>
    </w:div>
    <w:div w:id="1636444232">
      <w:bodyDiv w:val="1"/>
      <w:marLeft w:val="0"/>
      <w:marRight w:val="0"/>
      <w:marTop w:val="0"/>
      <w:marBottom w:val="0"/>
      <w:divBdr>
        <w:top w:val="none" w:sz="0" w:space="0" w:color="auto"/>
        <w:left w:val="none" w:sz="0" w:space="0" w:color="auto"/>
        <w:bottom w:val="none" w:sz="0" w:space="0" w:color="auto"/>
        <w:right w:val="none" w:sz="0" w:space="0" w:color="auto"/>
      </w:divBdr>
    </w:div>
    <w:div w:id="1637098476">
      <w:bodyDiv w:val="1"/>
      <w:marLeft w:val="0"/>
      <w:marRight w:val="0"/>
      <w:marTop w:val="0"/>
      <w:marBottom w:val="0"/>
      <w:divBdr>
        <w:top w:val="none" w:sz="0" w:space="0" w:color="auto"/>
        <w:left w:val="none" w:sz="0" w:space="0" w:color="auto"/>
        <w:bottom w:val="none" w:sz="0" w:space="0" w:color="auto"/>
        <w:right w:val="none" w:sz="0" w:space="0" w:color="auto"/>
      </w:divBdr>
    </w:div>
    <w:div w:id="1655253250">
      <w:bodyDiv w:val="1"/>
      <w:marLeft w:val="0"/>
      <w:marRight w:val="0"/>
      <w:marTop w:val="0"/>
      <w:marBottom w:val="0"/>
      <w:divBdr>
        <w:top w:val="none" w:sz="0" w:space="0" w:color="auto"/>
        <w:left w:val="none" w:sz="0" w:space="0" w:color="auto"/>
        <w:bottom w:val="none" w:sz="0" w:space="0" w:color="auto"/>
        <w:right w:val="none" w:sz="0" w:space="0" w:color="auto"/>
      </w:divBdr>
    </w:div>
    <w:div w:id="1657225333">
      <w:bodyDiv w:val="1"/>
      <w:marLeft w:val="0"/>
      <w:marRight w:val="0"/>
      <w:marTop w:val="0"/>
      <w:marBottom w:val="0"/>
      <w:divBdr>
        <w:top w:val="none" w:sz="0" w:space="0" w:color="auto"/>
        <w:left w:val="none" w:sz="0" w:space="0" w:color="auto"/>
        <w:bottom w:val="none" w:sz="0" w:space="0" w:color="auto"/>
        <w:right w:val="none" w:sz="0" w:space="0" w:color="auto"/>
      </w:divBdr>
    </w:div>
    <w:div w:id="1661809401">
      <w:bodyDiv w:val="1"/>
      <w:marLeft w:val="0"/>
      <w:marRight w:val="0"/>
      <w:marTop w:val="0"/>
      <w:marBottom w:val="0"/>
      <w:divBdr>
        <w:top w:val="none" w:sz="0" w:space="0" w:color="auto"/>
        <w:left w:val="none" w:sz="0" w:space="0" w:color="auto"/>
        <w:bottom w:val="none" w:sz="0" w:space="0" w:color="auto"/>
        <w:right w:val="none" w:sz="0" w:space="0" w:color="auto"/>
      </w:divBdr>
    </w:div>
    <w:div w:id="1675765365">
      <w:bodyDiv w:val="1"/>
      <w:marLeft w:val="0"/>
      <w:marRight w:val="0"/>
      <w:marTop w:val="0"/>
      <w:marBottom w:val="0"/>
      <w:divBdr>
        <w:top w:val="none" w:sz="0" w:space="0" w:color="auto"/>
        <w:left w:val="none" w:sz="0" w:space="0" w:color="auto"/>
        <w:bottom w:val="none" w:sz="0" w:space="0" w:color="auto"/>
        <w:right w:val="none" w:sz="0" w:space="0" w:color="auto"/>
      </w:divBdr>
    </w:div>
    <w:div w:id="1677152210">
      <w:bodyDiv w:val="1"/>
      <w:marLeft w:val="0"/>
      <w:marRight w:val="0"/>
      <w:marTop w:val="0"/>
      <w:marBottom w:val="0"/>
      <w:divBdr>
        <w:top w:val="none" w:sz="0" w:space="0" w:color="auto"/>
        <w:left w:val="none" w:sz="0" w:space="0" w:color="auto"/>
        <w:bottom w:val="none" w:sz="0" w:space="0" w:color="auto"/>
        <w:right w:val="none" w:sz="0" w:space="0" w:color="auto"/>
      </w:divBdr>
    </w:div>
    <w:div w:id="1678000994">
      <w:bodyDiv w:val="1"/>
      <w:marLeft w:val="0"/>
      <w:marRight w:val="0"/>
      <w:marTop w:val="0"/>
      <w:marBottom w:val="0"/>
      <w:divBdr>
        <w:top w:val="none" w:sz="0" w:space="0" w:color="auto"/>
        <w:left w:val="none" w:sz="0" w:space="0" w:color="auto"/>
        <w:bottom w:val="none" w:sz="0" w:space="0" w:color="auto"/>
        <w:right w:val="none" w:sz="0" w:space="0" w:color="auto"/>
      </w:divBdr>
    </w:div>
    <w:div w:id="1678650302">
      <w:bodyDiv w:val="1"/>
      <w:marLeft w:val="0"/>
      <w:marRight w:val="0"/>
      <w:marTop w:val="0"/>
      <w:marBottom w:val="0"/>
      <w:divBdr>
        <w:top w:val="none" w:sz="0" w:space="0" w:color="auto"/>
        <w:left w:val="none" w:sz="0" w:space="0" w:color="auto"/>
        <w:bottom w:val="none" w:sz="0" w:space="0" w:color="auto"/>
        <w:right w:val="none" w:sz="0" w:space="0" w:color="auto"/>
      </w:divBdr>
    </w:div>
    <w:div w:id="1697149939">
      <w:bodyDiv w:val="1"/>
      <w:marLeft w:val="0"/>
      <w:marRight w:val="0"/>
      <w:marTop w:val="0"/>
      <w:marBottom w:val="0"/>
      <w:divBdr>
        <w:top w:val="none" w:sz="0" w:space="0" w:color="auto"/>
        <w:left w:val="none" w:sz="0" w:space="0" w:color="auto"/>
        <w:bottom w:val="none" w:sz="0" w:space="0" w:color="auto"/>
        <w:right w:val="none" w:sz="0" w:space="0" w:color="auto"/>
      </w:divBdr>
    </w:div>
    <w:div w:id="1707176108">
      <w:bodyDiv w:val="1"/>
      <w:marLeft w:val="0"/>
      <w:marRight w:val="0"/>
      <w:marTop w:val="0"/>
      <w:marBottom w:val="0"/>
      <w:divBdr>
        <w:top w:val="none" w:sz="0" w:space="0" w:color="auto"/>
        <w:left w:val="none" w:sz="0" w:space="0" w:color="auto"/>
        <w:bottom w:val="none" w:sz="0" w:space="0" w:color="auto"/>
        <w:right w:val="none" w:sz="0" w:space="0" w:color="auto"/>
      </w:divBdr>
    </w:div>
    <w:div w:id="1711880412">
      <w:bodyDiv w:val="1"/>
      <w:marLeft w:val="0"/>
      <w:marRight w:val="0"/>
      <w:marTop w:val="0"/>
      <w:marBottom w:val="0"/>
      <w:divBdr>
        <w:top w:val="none" w:sz="0" w:space="0" w:color="auto"/>
        <w:left w:val="none" w:sz="0" w:space="0" w:color="auto"/>
        <w:bottom w:val="none" w:sz="0" w:space="0" w:color="auto"/>
        <w:right w:val="none" w:sz="0" w:space="0" w:color="auto"/>
      </w:divBdr>
    </w:div>
    <w:div w:id="1721127074">
      <w:bodyDiv w:val="1"/>
      <w:marLeft w:val="0"/>
      <w:marRight w:val="0"/>
      <w:marTop w:val="0"/>
      <w:marBottom w:val="0"/>
      <w:divBdr>
        <w:top w:val="none" w:sz="0" w:space="0" w:color="auto"/>
        <w:left w:val="none" w:sz="0" w:space="0" w:color="auto"/>
        <w:bottom w:val="none" w:sz="0" w:space="0" w:color="auto"/>
        <w:right w:val="none" w:sz="0" w:space="0" w:color="auto"/>
      </w:divBdr>
    </w:div>
    <w:div w:id="1721706996">
      <w:bodyDiv w:val="1"/>
      <w:marLeft w:val="0"/>
      <w:marRight w:val="0"/>
      <w:marTop w:val="0"/>
      <w:marBottom w:val="0"/>
      <w:divBdr>
        <w:top w:val="none" w:sz="0" w:space="0" w:color="auto"/>
        <w:left w:val="none" w:sz="0" w:space="0" w:color="auto"/>
        <w:bottom w:val="none" w:sz="0" w:space="0" w:color="auto"/>
        <w:right w:val="none" w:sz="0" w:space="0" w:color="auto"/>
      </w:divBdr>
    </w:div>
    <w:div w:id="1722627875">
      <w:bodyDiv w:val="1"/>
      <w:marLeft w:val="0"/>
      <w:marRight w:val="0"/>
      <w:marTop w:val="0"/>
      <w:marBottom w:val="0"/>
      <w:divBdr>
        <w:top w:val="none" w:sz="0" w:space="0" w:color="auto"/>
        <w:left w:val="none" w:sz="0" w:space="0" w:color="auto"/>
        <w:bottom w:val="none" w:sz="0" w:space="0" w:color="auto"/>
        <w:right w:val="none" w:sz="0" w:space="0" w:color="auto"/>
      </w:divBdr>
    </w:div>
    <w:div w:id="1723015447">
      <w:bodyDiv w:val="1"/>
      <w:marLeft w:val="0"/>
      <w:marRight w:val="0"/>
      <w:marTop w:val="0"/>
      <w:marBottom w:val="0"/>
      <w:divBdr>
        <w:top w:val="none" w:sz="0" w:space="0" w:color="auto"/>
        <w:left w:val="none" w:sz="0" w:space="0" w:color="auto"/>
        <w:bottom w:val="none" w:sz="0" w:space="0" w:color="auto"/>
        <w:right w:val="none" w:sz="0" w:space="0" w:color="auto"/>
      </w:divBdr>
    </w:div>
    <w:div w:id="1730106177">
      <w:bodyDiv w:val="1"/>
      <w:marLeft w:val="0"/>
      <w:marRight w:val="0"/>
      <w:marTop w:val="0"/>
      <w:marBottom w:val="0"/>
      <w:divBdr>
        <w:top w:val="none" w:sz="0" w:space="0" w:color="auto"/>
        <w:left w:val="none" w:sz="0" w:space="0" w:color="auto"/>
        <w:bottom w:val="none" w:sz="0" w:space="0" w:color="auto"/>
        <w:right w:val="none" w:sz="0" w:space="0" w:color="auto"/>
      </w:divBdr>
    </w:div>
    <w:div w:id="1732148751">
      <w:bodyDiv w:val="1"/>
      <w:marLeft w:val="0"/>
      <w:marRight w:val="0"/>
      <w:marTop w:val="0"/>
      <w:marBottom w:val="0"/>
      <w:divBdr>
        <w:top w:val="none" w:sz="0" w:space="0" w:color="auto"/>
        <w:left w:val="none" w:sz="0" w:space="0" w:color="auto"/>
        <w:bottom w:val="none" w:sz="0" w:space="0" w:color="auto"/>
        <w:right w:val="none" w:sz="0" w:space="0" w:color="auto"/>
      </w:divBdr>
    </w:div>
    <w:div w:id="1749572777">
      <w:bodyDiv w:val="1"/>
      <w:marLeft w:val="0"/>
      <w:marRight w:val="0"/>
      <w:marTop w:val="0"/>
      <w:marBottom w:val="0"/>
      <w:divBdr>
        <w:top w:val="none" w:sz="0" w:space="0" w:color="auto"/>
        <w:left w:val="none" w:sz="0" w:space="0" w:color="auto"/>
        <w:bottom w:val="none" w:sz="0" w:space="0" w:color="auto"/>
        <w:right w:val="none" w:sz="0" w:space="0" w:color="auto"/>
      </w:divBdr>
    </w:div>
    <w:div w:id="1751124132">
      <w:bodyDiv w:val="1"/>
      <w:marLeft w:val="0"/>
      <w:marRight w:val="0"/>
      <w:marTop w:val="0"/>
      <w:marBottom w:val="0"/>
      <w:divBdr>
        <w:top w:val="none" w:sz="0" w:space="0" w:color="auto"/>
        <w:left w:val="none" w:sz="0" w:space="0" w:color="auto"/>
        <w:bottom w:val="none" w:sz="0" w:space="0" w:color="auto"/>
        <w:right w:val="none" w:sz="0" w:space="0" w:color="auto"/>
      </w:divBdr>
    </w:div>
    <w:div w:id="1759474889">
      <w:bodyDiv w:val="1"/>
      <w:marLeft w:val="0"/>
      <w:marRight w:val="0"/>
      <w:marTop w:val="0"/>
      <w:marBottom w:val="0"/>
      <w:divBdr>
        <w:top w:val="none" w:sz="0" w:space="0" w:color="auto"/>
        <w:left w:val="none" w:sz="0" w:space="0" w:color="auto"/>
        <w:bottom w:val="none" w:sz="0" w:space="0" w:color="auto"/>
        <w:right w:val="none" w:sz="0" w:space="0" w:color="auto"/>
      </w:divBdr>
    </w:div>
    <w:div w:id="1762992335">
      <w:bodyDiv w:val="1"/>
      <w:marLeft w:val="0"/>
      <w:marRight w:val="0"/>
      <w:marTop w:val="0"/>
      <w:marBottom w:val="0"/>
      <w:divBdr>
        <w:top w:val="none" w:sz="0" w:space="0" w:color="auto"/>
        <w:left w:val="none" w:sz="0" w:space="0" w:color="auto"/>
        <w:bottom w:val="none" w:sz="0" w:space="0" w:color="auto"/>
        <w:right w:val="none" w:sz="0" w:space="0" w:color="auto"/>
      </w:divBdr>
    </w:div>
    <w:div w:id="1768647506">
      <w:bodyDiv w:val="1"/>
      <w:marLeft w:val="0"/>
      <w:marRight w:val="0"/>
      <w:marTop w:val="0"/>
      <w:marBottom w:val="0"/>
      <w:divBdr>
        <w:top w:val="none" w:sz="0" w:space="0" w:color="auto"/>
        <w:left w:val="none" w:sz="0" w:space="0" w:color="auto"/>
        <w:bottom w:val="none" w:sz="0" w:space="0" w:color="auto"/>
        <w:right w:val="none" w:sz="0" w:space="0" w:color="auto"/>
      </w:divBdr>
    </w:div>
    <w:div w:id="1769347718">
      <w:bodyDiv w:val="1"/>
      <w:marLeft w:val="0"/>
      <w:marRight w:val="0"/>
      <w:marTop w:val="0"/>
      <w:marBottom w:val="0"/>
      <w:divBdr>
        <w:top w:val="none" w:sz="0" w:space="0" w:color="auto"/>
        <w:left w:val="none" w:sz="0" w:space="0" w:color="auto"/>
        <w:bottom w:val="none" w:sz="0" w:space="0" w:color="auto"/>
        <w:right w:val="none" w:sz="0" w:space="0" w:color="auto"/>
      </w:divBdr>
    </w:div>
    <w:div w:id="1772894093">
      <w:bodyDiv w:val="1"/>
      <w:marLeft w:val="0"/>
      <w:marRight w:val="0"/>
      <w:marTop w:val="0"/>
      <w:marBottom w:val="0"/>
      <w:divBdr>
        <w:top w:val="none" w:sz="0" w:space="0" w:color="auto"/>
        <w:left w:val="none" w:sz="0" w:space="0" w:color="auto"/>
        <w:bottom w:val="none" w:sz="0" w:space="0" w:color="auto"/>
        <w:right w:val="none" w:sz="0" w:space="0" w:color="auto"/>
      </w:divBdr>
    </w:div>
    <w:div w:id="1780027218">
      <w:bodyDiv w:val="1"/>
      <w:marLeft w:val="0"/>
      <w:marRight w:val="0"/>
      <w:marTop w:val="0"/>
      <w:marBottom w:val="0"/>
      <w:divBdr>
        <w:top w:val="none" w:sz="0" w:space="0" w:color="auto"/>
        <w:left w:val="none" w:sz="0" w:space="0" w:color="auto"/>
        <w:bottom w:val="none" w:sz="0" w:space="0" w:color="auto"/>
        <w:right w:val="none" w:sz="0" w:space="0" w:color="auto"/>
      </w:divBdr>
    </w:div>
    <w:div w:id="1783305201">
      <w:bodyDiv w:val="1"/>
      <w:marLeft w:val="0"/>
      <w:marRight w:val="0"/>
      <w:marTop w:val="0"/>
      <w:marBottom w:val="0"/>
      <w:divBdr>
        <w:top w:val="none" w:sz="0" w:space="0" w:color="auto"/>
        <w:left w:val="none" w:sz="0" w:space="0" w:color="auto"/>
        <w:bottom w:val="none" w:sz="0" w:space="0" w:color="auto"/>
        <w:right w:val="none" w:sz="0" w:space="0" w:color="auto"/>
      </w:divBdr>
    </w:div>
    <w:div w:id="1786381763">
      <w:bodyDiv w:val="1"/>
      <w:marLeft w:val="0"/>
      <w:marRight w:val="0"/>
      <w:marTop w:val="0"/>
      <w:marBottom w:val="0"/>
      <w:divBdr>
        <w:top w:val="none" w:sz="0" w:space="0" w:color="auto"/>
        <w:left w:val="none" w:sz="0" w:space="0" w:color="auto"/>
        <w:bottom w:val="none" w:sz="0" w:space="0" w:color="auto"/>
        <w:right w:val="none" w:sz="0" w:space="0" w:color="auto"/>
      </w:divBdr>
    </w:div>
    <w:div w:id="1791975659">
      <w:bodyDiv w:val="1"/>
      <w:marLeft w:val="0"/>
      <w:marRight w:val="0"/>
      <w:marTop w:val="0"/>
      <w:marBottom w:val="0"/>
      <w:divBdr>
        <w:top w:val="none" w:sz="0" w:space="0" w:color="auto"/>
        <w:left w:val="none" w:sz="0" w:space="0" w:color="auto"/>
        <w:bottom w:val="none" w:sz="0" w:space="0" w:color="auto"/>
        <w:right w:val="none" w:sz="0" w:space="0" w:color="auto"/>
      </w:divBdr>
    </w:div>
    <w:div w:id="1798984204">
      <w:bodyDiv w:val="1"/>
      <w:marLeft w:val="0"/>
      <w:marRight w:val="0"/>
      <w:marTop w:val="0"/>
      <w:marBottom w:val="0"/>
      <w:divBdr>
        <w:top w:val="none" w:sz="0" w:space="0" w:color="auto"/>
        <w:left w:val="none" w:sz="0" w:space="0" w:color="auto"/>
        <w:bottom w:val="none" w:sz="0" w:space="0" w:color="auto"/>
        <w:right w:val="none" w:sz="0" w:space="0" w:color="auto"/>
      </w:divBdr>
    </w:div>
    <w:div w:id="1799060502">
      <w:bodyDiv w:val="1"/>
      <w:marLeft w:val="0"/>
      <w:marRight w:val="0"/>
      <w:marTop w:val="0"/>
      <w:marBottom w:val="0"/>
      <w:divBdr>
        <w:top w:val="none" w:sz="0" w:space="0" w:color="auto"/>
        <w:left w:val="none" w:sz="0" w:space="0" w:color="auto"/>
        <w:bottom w:val="none" w:sz="0" w:space="0" w:color="auto"/>
        <w:right w:val="none" w:sz="0" w:space="0" w:color="auto"/>
      </w:divBdr>
    </w:div>
    <w:div w:id="1814978196">
      <w:bodyDiv w:val="1"/>
      <w:marLeft w:val="0"/>
      <w:marRight w:val="0"/>
      <w:marTop w:val="0"/>
      <w:marBottom w:val="0"/>
      <w:divBdr>
        <w:top w:val="none" w:sz="0" w:space="0" w:color="auto"/>
        <w:left w:val="none" w:sz="0" w:space="0" w:color="auto"/>
        <w:bottom w:val="none" w:sz="0" w:space="0" w:color="auto"/>
        <w:right w:val="none" w:sz="0" w:space="0" w:color="auto"/>
      </w:divBdr>
    </w:div>
    <w:div w:id="1837265020">
      <w:bodyDiv w:val="1"/>
      <w:marLeft w:val="0"/>
      <w:marRight w:val="0"/>
      <w:marTop w:val="0"/>
      <w:marBottom w:val="0"/>
      <w:divBdr>
        <w:top w:val="none" w:sz="0" w:space="0" w:color="auto"/>
        <w:left w:val="none" w:sz="0" w:space="0" w:color="auto"/>
        <w:bottom w:val="none" w:sz="0" w:space="0" w:color="auto"/>
        <w:right w:val="none" w:sz="0" w:space="0" w:color="auto"/>
      </w:divBdr>
    </w:div>
    <w:div w:id="1839807455">
      <w:bodyDiv w:val="1"/>
      <w:marLeft w:val="0"/>
      <w:marRight w:val="0"/>
      <w:marTop w:val="0"/>
      <w:marBottom w:val="0"/>
      <w:divBdr>
        <w:top w:val="none" w:sz="0" w:space="0" w:color="auto"/>
        <w:left w:val="none" w:sz="0" w:space="0" w:color="auto"/>
        <w:bottom w:val="none" w:sz="0" w:space="0" w:color="auto"/>
        <w:right w:val="none" w:sz="0" w:space="0" w:color="auto"/>
      </w:divBdr>
    </w:div>
    <w:div w:id="1845513967">
      <w:bodyDiv w:val="1"/>
      <w:marLeft w:val="0"/>
      <w:marRight w:val="0"/>
      <w:marTop w:val="0"/>
      <w:marBottom w:val="0"/>
      <w:divBdr>
        <w:top w:val="none" w:sz="0" w:space="0" w:color="auto"/>
        <w:left w:val="none" w:sz="0" w:space="0" w:color="auto"/>
        <w:bottom w:val="none" w:sz="0" w:space="0" w:color="auto"/>
        <w:right w:val="none" w:sz="0" w:space="0" w:color="auto"/>
      </w:divBdr>
    </w:div>
    <w:div w:id="1847212093">
      <w:bodyDiv w:val="1"/>
      <w:marLeft w:val="0"/>
      <w:marRight w:val="0"/>
      <w:marTop w:val="0"/>
      <w:marBottom w:val="0"/>
      <w:divBdr>
        <w:top w:val="none" w:sz="0" w:space="0" w:color="auto"/>
        <w:left w:val="none" w:sz="0" w:space="0" w:color="auto"/>
        <w:bottom w:val="none" w:sz="0" w:space="0" w:color="auto"/>
        <w:right w:val="none" w:sz="0" w:space="0" w:color="auto"/>
      </w:divBdr>
    </w:div>
    <w:div w:id="1877815778">
      <w:bodyDiv w:val="1"/>
      <w:marLeft w:val="0"/>
      <w:marRight w:val="0"/>
      <w:marTop w:val="0"/>
      <w:marBottom w:val="0"/>
      <w:divBdr>
        <w:top w:val="none" w:sz="0" w:space="0" w:color="auto"/>
        <w:left w:val="none" w:sz="0" w:space="0" w:color="auto"/>
        <w:bottom w:val="none" w:sz="0" w:space="0" w:color="auto"/>
        <w:right w:val="none" w:sz="0" w:space="0" w:color="auto"/>
      </w:divBdr>
    </w:div>
    <w:div w:id="1882590001">
      <w:bodyDiv w:val="1"/>
      <w:marLeft w:val="0"/>
      <w:marRight w:val="0"/>
      <w:marTop w:val="0"/>
      <w:marBottom w:val="0"/>
      <w:divBdr>
        <w:top w:val="none" w:sz="0" w:space="0" w:color="auto"/>
        <w:left w:val="none" w:sz="0" w:space="0" w:color="auto"/>
        <w:bottom w:val="none" w:sz="0" w:space="0" w:color="auto"/>
        <w:right w:val="none" w:sz="0" w:space="0" w:color="auto"/>
      </w:divBdr>
    </w:div>
    <w:div w:id="1884712183">
      <w:bodyDiv w:val="1"/>
      <w:marLeft w:val="0"/>
      <w:marRight w:val="0"/>
      <w:marTop w:val="0"/>
      <w:marBottom w:val="0"/>
      <w:divBdr>
        <w:top w:val="none" w:sz="0" w:space="0" w:color="auto"/>
        <w:left w:val="none" w:sz="0" w:space="0" w:color="auto"/>
        <w:bottom w:val="none" w:sz="0" w:space="0" w:color="auto"/>
        <w:right w:val="none" w:sz="0" w:space="0" w:color="auto"/>
      </w:divBdr>
    </w:div>
    <w:div w:id="1886676389">
      <w:bodyDiv w:val="1"/>
      <w:marLeft w:val="0"/>
      <w:marRight w:val="0"/>
      <w:marTop w:val="0"/>
      <w:marBottom w:val="0"/>
      <w:divBdr>
        <w:top w:val="none" w:sz="0" w:space="0" w:color="auto"/>
        <w:left w:val="none" w:sz="0" w:space="0" w:color="auto"/>
        <w:bottom w:val="none" w:sz="0" w:space="0" w:color="auto"/>
        <w:right w:val="none" w:sz="0" w:space="0" w:color="auto"/>
      </w:divBdr>
    </w:div>
    <w:div w:id="1891959640">
      <w:bodyDiv w:val="1"/>
      <w:marLeft w:val="0"/>
      <w:marRight w:val="0"/>
      <w:marTop w:val="0"/>
      <w:marBottom w:val="0"/>
      <w:divBdr>
        <w:top w:val="none" w:sz="0" w:space="0" w:color="auto"/>
        <w:left w:val="none" w:sz="0" w:space="0" w:color="auto"/>
        <w:bottom w:val="none" w:sz="0" w:space="0" w:color="auto"/>
        <w:right w:val="none" w:sz="0" w:space="0" w:color="auto"/>
      </w:divBdr>
    </w:div>
    <w:div w:id="1897013090">
      <w:bodyDiv w:val="1"/>
      <w:marLeft w:val="0"/>
      <w:marRight w:val="0"/>
      <w:marTop w:val="0"/>
      <w:marBottom w:val="0"/>
      <w:divBdr>
        <w:top w:val="none" w:sz="0" w:space="0" w:color="auto"/>
        <w:left w:val="none" w:sz="0" w:space="0" w:color="auto"/>
        <w:bottom w:val="none" w:sz="0" w:space="0" w:color="auto"/>
        <w:right w:val="none" w:sz="0" w:space="0" w:color="auto"/>
      </w:divBdr>
    </w:div>
    <w:div w:id="1901939589">
      <w:bodyDiv w:val="1"/>
      <w:marLeft w:val="0"/>
      <w:marRight w:val="0"/>
      <w:marTop w:val="0"/>
      <w:marBottom w:val="0"/>
      <w:divBdr>
        <w:top w:val="none" w:sz="0" w:space="0" w:color="auto"/>
        <w:left w:val="none" w:sz="0" w:space="0" w:color="auto"/>
        <w:bottom w:val="none" w:sz="0" w:space="0" w:color="auto"/>
        <w:right w:val="none" w:sz="0" w:space="0" w:color="auto"/>
      </w:divBdr>
    </w:div>
    <w:div w:id="1905678383">
      <w:bodyDiv w:val="1"/>
      <w:marLeft w:val="0"/>
      <w:marRight w:val="0"/>
      <w:marTop w:val="0"/>
      <w:marBottom w:val="0"/>
      <w:divBdr>
        <w:top w:val="none" w:sz="0" w:space="0" w:color="auto"/>
        <w:left w:val="none" w:sz="0" w:space="0" w:color="auto"/>
        <w:bottom w:val="none" w:sz="0" w:space="0" w:color="auto"/>
        <w:right w:val="none" w:sz="0" w:space="0" w:color="auto"/>
      </w:divBdr>
    </w:div>
    <w:div w:id="1907106307">
      <w:bodyDiv w:val="1"/>
      <w:marLeft w:val="0"/>
      <w:marRight w:val="0"/>
      <w:marTop w:val="0"/>
      <w:marBottom w:val="0"/>
      <w:divBdr>
        <w:top w:val="none" w:sz="0" w:space="0" w:color="auto"/>
        <w:left w:val="none" w:sz="0" w:space="0" w:color="auto"/>
        <w:bottom w:val="none" w:sz="0" w:space="0" w:color="auto"/>
        <w:right w:val="none" w:sz="0" w:space="0" w:color="auto"/>
      </w:divBdr>
    </w:div>
    <w:div w:id="1909342815">
      <w:bodyDiv w:val="1"/>
      <w:marLeft w:val="0"/>
      <w:marRight w:val="0"/>
      <w:marTop w:val="0"/>
      <w:marBottom w:val="0"/>
      <w:divBdr>
        <w:top w:val="none" w:sz="0" w:space="0" w:color="auto"/>
        <w:left w:val="none" w:sz="0" w:space="0" w:color="auto"/>
        <w:bottom w:val="none" w:sz="0" w:space="0" w:color="auto"/>
        <w:right w:val="none" w:sz="0" w:space="0" w:color="auto"/>
      </w:divBdr>
    </w:div>
    <w:div w:id="1911959182">
      <w:bodyDiv w:val="1"/>
      <w:marLeft w:val="0"/>
      <w:marRight w:val="0"/>
      <w:marTop w:val="0"/>
      <w:marBottom w:val="0"/>
      <w:divBdr>
        <w:top w:val="none" w:sz="0" w:space="0" w:color="auto"/>
        <w:left w:val="none" w:sz="0" w:space="0" w:color="auto"/>
        <w:bottom w:val="none" w:sz="0" w:space="0" w:color="auto"/>
        <w:right w:val="none" w:sz="0" w:space="0" w:color="auto"/>
      </w:divBdr>
    </w:div>
    <w:div w:id="1912037678">
      <w:bodyDiv w:val="1"/>
      <w:marLeft w:val="0"/>
      <w:marRight w:val="0"/>
      <w:marTop w:val="0"/>
      <w:marBottom w:val="0"/>
      <w:divBdr>
        <w:top w:val="none" w:sz="0" w:space="0" w:color="auto"/>
        <w:left w:val="none" w:sz="0" w:space="0" w:color="auto"/>
        <w:bottom w:val="none" w:sz="0" w:space="0" w:color="auto"/>
        <w:right w:val="none" w:sz="0" w:space="0" w:color="auto"/>
      </w:divBdr>
      <w:divsChild>
        <w:div w:id="1449083628">
          <w:marLeft w:val="547"/>
          <w:marRight w:val="0"/>
          <w:marTop w:val="200"/>
          <w:marBottom w:val="0"/>
          <w:divBdr>
            <w:top w:val="none" w:sz="0" w:space="0" w:color="auto"/>
            <w:left w:val="none" w:sz="0" w:space="0" w:color="auto"/>
            <w:bottom w:val="none" w:sz="0" w:space="0" w:color="auto"/>
            <w:right w:val="none" w:sz="0" w:space="0" w:color="auto"/>
          </w:divBdr>
        </w:div>
        <w:div w:id="1591617603">
          <w:marLeft w:val="547"/>
          <w:marRight w:val="0"/>
          <w:marTop w:val="200"/>
          <w:marBottom w:val="0"/>
          <w:divBdr>
            <w:top w:val="none" w:sz="0" w:space="0" w:color="auto"/>
            <w:left w:val="none" w:sz="0" w:space="0" w:color="auto"/>
            <w:bottom w:val="none" w:sz="0" w:space="0" w:color="auto"/>
            <w:right w:val="none" w:sz="0" w:space="0" w:color="auto"/>
          </w:divBdr>
        </w:div>
      </w:divsChild>
    </w:div>
    <w:div w:id="1914583586">
      <w:bodyDiv w:val="1"/>
      <w:marLeft w:val="0"/>
      <w:marRight w:val="0"/>
      <w:marTop w:val="0"/>
      <w:marBottom w:val="0"/>
      <w:divBdr>
        <w:top w:val="none" w:sz="0" w:space="0" w:color="auto"/>
        <w:left w:val="none" w:sz="0" w:space="0" w:color="auto"/>
        <w:bottom w:val="none" w:sz="0" w:space="0" w:color="auto"/>
        <w:right w:val="none" w:sz="0" w:space="0" w:color="auto"/>
      </w:divBdr>
    </w:div>
    <w:div w:id="1915696181">
      <w:bodyDiv w:val="1"/>
      <w:marLeft w:val="0"/>
      <w:marRight w:val="0"/>
      <w:marTop w:val="0"/>
      <w:marBottom w:val="0"/>
      <w:divBdr>
        <w:top w:val="none" w:sz="0" w:space="0" w:color="auto"/>
        <w:left w:val="none" w:sz="0" w:space="0" w:color="auto"/>
        <w:bottom w:val="none" w:sz="0" w:space="0" w:color="auto"/>
        <w:right w:val="none" w:sz="0" w:space="0" w:color="auto"/>
      </w:divBdr>
    </w:div>
    <w:div w:id="1921793370">
      <w:bodyDiv w:val="1"/>
      <w:marLeft w:val="0"/>
      <w:marRight w:val="0"/>
      <w:marTop w:val="0"/>
      <w:marBottom w:val="0"/>
      <w:divBdr>
        <w:top w:val="none" w:sz="0" w:space="0" w:color="auto"/>
        <w:left w:val="none" w:sz="0" w:space="0" w:color="auto"/>
        <w:bottom w:val="none" w:sz="0" w:space="0" w:color="auto"/>
        <w:right w:val="none" w:sz="0" w:space="0" w:color="auto"/>
      </w:divBdr>
    </w:div>
    <w:div w:id="1936670836">
      <w:bodyDiv w:val="1"/>
      <w:marLeft w:val="0"/>
      <w:marRight w:val="0"/>
      <w:marTop w:val="0"/>
      <w:marBottom w:val="0"/>
      <w:divBdr>
        <w:top w:val="none" w:sz="0" w:space="0" w:color="auto"/>
        <w:left w:val="none" w:sz="0" w:space="0" w:color="auto"/>
        <w:bottom w:val="none" w:sz="0" w:space="0" w:color="auto"/>
        <w:right w:val="none" w:sz="0" w:space="0" w:color="auto"/>
      </w:divBdr>
    </w:div>
    <w:div w:id="1955015550">
      <w:bodyDiv w:val="1"/>
      <w:marLeft w:val="0"/>
      <w:marRight w:val="0"/>
      <w:marTop w:val="0"/>
      <w:marBottom w:val="0"/>
      <w:divBdr>
        <w:top w:val="none" w:sz="0" w:space="0" w:color="auto"/>
        <w:left w:val="none" w:sz="0" w:space="0" w:color="auto"/>
        <w:bottom w:val="none" w:sz="0" w:space="0" w:color="auto"/>
        <w:right w:val="none" w:sz="0" w:space="0" w:color="auto"/>
      </w:divBdr>
    </w:div>
    <w:div w:id="1960988845">
      <w:bodyDiv w:val="1"/>
      <w:marLeft w:val="0"/>
      <w:marRight w:val="0"/>
      <w:marTop w:val="0"/>
      <w:marBottom w:val="0"/>
      <w:divBdr>
        <w:top w:val="none" w:sz="0" w:space="0" w:color="auto"/>
        <w:left w:val="none" w:sz="0" w:space="0" w:color="auto"/>
        <w:bottom w:val="none" w:sz="0" w:space="0" w:color="auto"/>
        <w:right w:val="none" w:sz="0" w:space="0" w:color="auto"/>
      </w:divBdr>
    </w:div>
    <w:div w:id="1977100112">
      <w:bodyDiv w:val="1"/>
      <w:marLeft w:val="0"/>
      <w:marRight w:val="0"/>
      <w:marTop w:val="0"/>
      <w:marBottom w:val="0"/>
      <w:divBdr>
        <w:top w:val="none" w:sz="0" w:space="0" w:color="auto"/>
        <w:left w:val="none" w:sz="0" w:space="0" w:color="auto"/>
        <w:bottom w:val="none" w:sz="0" w:space="0" w:color="auto"/>
        <w:right w:val="none" w:sz="0" w:space="0" w:color="auto"/>
      </w:divBdr>
    </w:div>
    <w:div w:id="1982299032">
      <w:bodyDiv w:val="1"/>
      <w:marLeft w:val="0"/>
      <w:marRight w:val="0"/>
      <w:marTop w:val="0"/>
      <w:marBottom w:val="0"/>
      <w:divBdr>
        <w:top w:val="none" w:sz="0" w:space="0" w:color="auto"/>
        <w:left w:val="none" w:sz="0" w:space="0" w:color="auto"/>
        <w:bottom w:val="none" w:sz="0" w:space="0" w:color="auto"/>
        <w:right w:val="none" w:sz="0" w:space="0" w:color="auto"/>
      </w:divBdr>
    </w:div>
    <w:div w:id="1985964655">
      <w:bodyDiv w:val="1"/>
      <w:marLeft w:val="0"/>
      <w:marRight w:val="0"/>
      <w:marTop w:val="0"/>
      <w:marBottom w:val="0"/>
      <w:divBdr>
        <w:top w:val="none" w:sz="0" w:space="0" w:color="auto"/>
        <w:left w:val="none" w:sz="0" w:space="0" w:color="auto"/>
        <w:bottom w:val="none" w:sz="0" w:space="0" w:color="auto"/>
        <w:right w:val="none" w:sz="0" w:space="0" w:color="auto"/>
      </w:divBdr>
    </w:div>
    <w:div w:id="1990285504">
      <w:bodyDiv w:val="1"/>
      <w:marLeft w:val="0"/>
      <w:marRight w:val="0"/>
      <w:marTop w:val="0"/>
      <w:marBottom w:val="0"/>
      <w:divBdr>
        <w:top w:val="none" w:sz="0" w:space="0" w:color="auto"/>
        <w:left w:val="none" w:sz="0" w:space="0" w:color="auto"/>
        <w:bottom w:val="none" w:sz="0" w:space="0" w:color="auto"/>
        <w:right w:val="none" w:sz="0" w:space="0" w:color="auto"/>
      </w:divBdr>
    </w:div>
    <w:div w:id="1994798406">
      <w:bodyDiv w:val="1"/>
      <w:marLeft w:val="0"/>
      <w:marRight w:val="0"/>
      <w:marTop w:val="0"/>
      <w:marBottom w:val="0"/>
      <w:divBdr>
        <w:top w:val="none" w:sz="0" w:space="0" w:color="auto"/>
        <w:left w:val="none" w:sz="0" w:space="0" w:color="auto"/>
        <w:bottom w:val="none" w:sz="0" w:space="0" w:color="auto"/>
        <w:right w:val="none" w:sz="0" w:space="0" w:color="auto"/>
      </w:divBdr>
    </w:div>
    <w:div w:id="2002737411">
      <w:bodyDiv w:val="1"/>
      <w:marLeft w:val="0"/>
      <w:marRight w:val="0"/>
      <w:marTop w:val="0"/>
      <w:marBottom w:val="0"/>
      <w:divBdr>
        <w:top w:val="none" w:sz="0" w:space="0" w:color="auto"/>
        <w:left w:val="none" w:sz="0" w:space="0" w:color="auto"/>
        <w:bottom w:val="none" w:sz="0" w:space="0" w:color="auto"/>
        <w:right w:val="none" w:sz="0" w:space="0" w:color="auto"/>
      </w:divBdr>
    </w:div>
    <w:div w:id="2008358972">
      <w:bodyDiv w:val="1"/>
      <w:marLeft w:val="0"/>
      <w:marRight w:val="0"/>
      <w:marTop w:val="0"/>
      <w:marBottom w:val="0"/>
      <w:divBdr>
        <w:top w:val="none" w:sz="0" w:space="0" w:color="auto"/>
        <w:left w:val="none" w:sz="0" w:space="0" w:color="auto"/>
        <w:bottom w:val="none" w:sz="0" w:space="0" w:color="auto"/>
        <w:right w:val="none" w:sz="0" w:space="0" w:color="auto"/>
      </w:divBdr>
    </w:div>
    <w:div w:id="2019116142">
      <w:bodyDiv w:val="1"/>
      <w:marLeft w:val="0"/>
      <w:marRight w:val="0"/>
      <w:marTop w:val="0"/>
      <w:marBottom w:val="0"/>
      <w:divBdr>
        <w:top w:val="none" w:sz="0" w:space="0" w:color="auto"/>
        <w:left w:val="none" w:sz="0" w:space="0" w:color="auto"/>
        <w:bottom w:val="none" w:sz="0" w:space="0" w:color="auto"/>
        <w:right w:val="none" w:sz="0" w:space="0" w:color="auto"/>
      </w:divBdr>
    </w:div>
    <w:div w:id="2022052054">
      <w:bodyDiv w:val="1"/>
      <w:marLeft w:val="0"/>
      <w:marRight w:val="0"/>
      <w:marTop w:val="0"/>
      <w:marBottom w:val="0"/>
      <w:divBdr>
        <w:top w:val="none" w:sz="0" w:space="0" w:color="auto"/>
        <w:left w:val="none" w:sz="0" w:space="0" w:color="auto"/>
        <w:bottom w:val="none" w:sz="0" w:space="0" w:color="auto"/>
        <w:right w:val="none" w:sz="0" w:space="0" w:color="auto"/>
      </w:divBdr>
    </w:div>
    <w:div w:id="2033719556">
      <w:bodyDiv w:val="1"/>
      <w:marLeft w:val="0"/>
      <w:marRight w:val="0"/>
      <w:marTop w:val="0"/>
      <w:marBottom w:val="0"/>
      <w:divBdr>
        <w:top w:val="none" w:sz="0" w:space="0" w:color="auto"/>
        <w:left w:val="none" w:sz="0" w:space="0" w:color="auto"/>
        <w:bottom w:val="none" w:sz="0" w:space="0" w:color="auto"/>
        <w:right w:val="none" w:sz="0" w:space="0" w:color="auto"/>
      </w:divBdr>
    </w:div>
    <w:div w:id="2045709538">
      <w:bodyDiv w:val="1"/>
      <w:marLeft w:val="0"/>
      <w:marRight w:val="0"/>
      <w:marTop w:val="0"/>
      <w:marBottom w:val="0"/>
      <w:divBdr>
        <w:top w:val="none" w:sz="0" w:space="0" w:color="auto"/>
        <w:left w:val="none" w:sz="0" w:space="0" w:color="auto"/>
        <w:bottom w:val="none" w:sz="0" w:space="0" w:color="auto"/>
        <w:right w:val="none" w:sz="0" w:space="0" w:color="auto"/>
      </w:divBdr>
    </w:div>
    <w:div w:id="2047874114">
      <w:bodyDiv w:val="1"/>
      <w:marLeft w:val="0"/>
      <w:marRight w:val="0"/>
      <w:marTop w:val="0"/>
      <w:marBottom w:val="0"/>
      <w:divBdr>
        <w:top w:val="none" w:sz="0" w:space="0" w:color="auto"/>
        <w:left w:val="none" w:sz="0" w:space="0" w:color="auto"/>
        <w:bottom w:val="none" w:sz="0" w:space="0" w:color="auto"/>
        <w:right w:val="none" w:sz="0" w:space="0" w:color="auto"/>
      </w:divBdr>
    </w:div>
    <w:div w:id="2085566996">
      <w:bodyDiv w:val="1"/>
      <w:marLeft w:val="0"/>
      <w:marRight w:val="0"/>
      <w:marTop w:val="0"/>
      <w:marBottom w:val="0"/>
      <w:divBdr>
        <w:top w:val="none" w:sz="0" w:space="0" w:color="auto"/>
        <w:left w:val="none" w:sz="0" w:space="0" w:color="auto"/>
        <w:bottom w:val="none" w:sz="0" w:space="0" w:color="auto"/>
        <w:right w:val="none" w:sz="0" w:space="0" w:color="auto"/>
      </w:divBdr>
    </w:div>
    <w:div w:id="2087680436">
      <w:bodyDiv w:val="1"/>
      <w:marLeft w:val="0"/>
      <w:marRight w:val="0"/>
      <w:marTop w:val="0"/>
      <w:marBottom w:val="0"/>
      <w:divBdr>
        <w:top w:val="none" w:sz="0" w:space="0" w:color="auto"/>
        <w:left w:val="none" w:sz="0" w:space="0" w:color="auto"/>
        <w:bottom w:val="none" w:sz="0" w:space="0" w:color="auto"/>
        <w:right w:val="none" w:sz="0" w:space="0" w:color="auto"/>
      </w:divBdr>
    </w:div>
    <w:div w:id="2089960100">
      <w:bodyDiv w:val="1"/>
      <w:marLeft w:val="0"/>
      <w:marRight w:val="0"/>
      <w:marTop w:val="0"/>
      <w:marBottom w:val="0"/>
      <w:divBdr>
        <w:top w:val="none" w:sz="0" w:space="0" w:color="auto"/>
        <w:left w:val="none" w:sz="0" w:space="0" w:color="auto"/>
        <w:bottom w:val="none" w:sz="0" w:space="0" w:color="auto"/>
        <w:right w:val="none" w:sz="0" w:space="0" w:color="auto"/>
      </w:divBdr>
    </w:div>
    <w:div w:id="2094933260">
      <w:bodyDiv w:val="1"/>
      <w:marLeft w:val="0"/>
      <w:marRight w:val="0"/>
      <w:marTop w:val="0"/>
      <w:marBottom w:val="0"/>
      <w:divBdr>
        <w:top w:val="none" w:sz="0" w:space="0" w:color="auto"/>
        <w:left w:val="none" w:sz="0" w:space="0" w:color="auto"/>
        <w:bottom w:val="none" w:sz="0" w:space="0" w:color="auto"/>
        <w:right w:val="none" w:sz="0" w:space="0" w:color="auto"/>
      </w:divBdr>
    </w:div>
    <w:div w:id="2096584745">
      <w:bodyDiv w:val="1"/>
      <w:marLeft w:val="0"/>
      <w:marRight w:val="0"/>
      <w:marTop w:val="0"/>
      <w:marBottom w:val="0"/>
      <w:divBdr>
        <w:top w:val="none" w:sz="0" w:space="0" w:color="auto"/>
        <w:left w:val="none" w:sz="0" w:space="0" w:color="auto"/>
        <w:bottom w:val="none" w:sz="0" w:space="0" w:color="auto"/>
        <w:right w:val="none" w:sz="0" w:space="0" w:color="auto"/>
      </w:divBdr>
    </w:div>
    <w:div w:id="2100632736">
      <w:bodyDiv w:val="1"/>
      <w:marLeft w:val="0"/>
      <w:marRight w:val="0"/>
      <w:marTop w:val="0"/>
      <w:marBottom w:val="0"/>
      <w:divBdr>
        <w:top w:val="none" w:sz="0" w:space="0" w:color="auto"/>
        <w:left w:val="none" w:sz="0" w:space="0" w:color="auto"/>
        <w:bottom w:val="none" w:sz="0" w:space="0" w:color="auto"/>
        <w:right w:val="none" w:sz="0" w:space="0" w:color="auto"/>
      </w:divBdr>
    </w:div>
    <w:div w:id="2107454222">
      <w:bodyDiv w:val="1"/>
      <w:marLeft w:val="0"/>
      <w:marRight w:val="0"/>
      <w:marTop w:val="0"/>
      <w:marBottom w:val="0"/>
      <w:divBdr>
        <w:top w:val="none" w:sz="0" w:space="0" w:color="auto"/>
        <w:left w:val="none" w:sz="0" w:space="0" w:color="auto"/>
        <w:bottom w:val="none" w:sz="0" w:space="0" w:color="auto"/>
        <w:right w:val="none" w:sz="0" w:space="0" w:color="auto"/>
      </w:divBdr>
    </w:div>
    <w:div w:id="2108844020">
      <w:bodyDiv w:val="1"/>
      <w:marLeft w:val="0"/>
      <w:marRight w:val="0"/>
      <w:marTop w:val="0"/>
      <w:marBottom w:val="0"/>
      <w:divBdr>
        <w:top w:val="none" w:sz="0" w:space="0" w:color="auto"/>
        <w:left w:val="none" w:sz="0" w:space="0" w:color="auto"/>
        <w:bottom w:val="none" w:sz="0" w:space="0" w:color="auto"/>
        <w:right w:val="none" w:sz="0" w:space="0" w:color="auto"/>
      </w:divBdr>
    </w:div>
    <w:div w:id="2115977409">
      <w:bodyDiv w:val="1"/>
      <w:marLeft w:val="0"/>
      <w:marRight w:val="0"/>
      <w:marTop w:val="0"/>
      <w:marBottom w:val="0"/>
      <w:divBdr>
        <w:top w:val="none" w:sz="0" w:space="0" w:color="auto"/>
        <w:left w:val="none" w:sz="0" w:space="0" w:color="auto"/>
        <w:bottom w:val="none" w:sz="0" w:space="0" w:color="auto"/>
        <w:right w:val="none" w:sz="0" w:space="0" w:color="auto"/>
      </w:divBdr>
    </w:div>
    <w:div w:id="2118019023">
      <w:bodyDiv w:val="1"/>
      <w:marLeft w:val="0"/>
      <w:marRight w:val="0"/>
      <w:marTop w:val="0"/>
      <w:marBottom w:val="0"/>
      <w:divBdr>
        <w:top w:val="none" w:sz="0" w:space="0" w:color="auto"/>
        <w:left w:val="none" w:sz="0" w:space="0" w:color="auto"/>
        <w:bottom w:val="none" w:sz="0" w:space="0" w:color="auto"/>
        <w:right w:val="none" w:sz="0" w:space="0" w:color="auto"/>
      </w:divBdr>
    </w:div>
    <w:div w:id="2124884558">
      <w:bodyDiv w:val="1"/>
      <w:marLeft w:val="0"/>
      <w:marRight w:val="0"/>
      <w:marTop w:val="0"/>
      <w:marBottom w:val="0"/>
      <w:divBdr>
        <w:top w:val="none" w:sz="0" w:space="0" w:color="auto"/>
        <w:left w:val="none" w:sz="0" w:space="0" w:color="auto"/>
        <w:bottom w:val="none" w:sz="0" w:space="0" w:color="auto"/>
        <w:right w:val="none" w:sz="0" w:space="0" w:color="auto"/>
      </w:divBdr>
    </w:div>
    <w:div w:id="2125076767">
      <w:bodyDiv w:val="1"/>
      <w:marLeft w:val="0"/>
      <w:marRight w:val="0"/>
      <w:marTop w:val="0"/>
      <w:marBottom w:val="0"/>
      <w:divBdr>
        <w:top w:val="none" w:sz="0" w:space="0" w:color="auto"/>
        <w:left w:val="none" w:sz="0" w:space="0" w:color="auto"/>
        <w:bottom w:val="none" w:sz="0" w:space="0" w:color="auto"/>
        <w:right w:val="none" w:sz="0" w:space="0" w:color="auto"/>
      </w:divBdr>
    </w:div>
    <w:div w:id="2126924693">
      <w:bodyDiv w:val="1"/>
      <w:marLeft w:val="0"/>
      <w:marRight w:val="0"/>
      <w:marTop w:val="0"/>
      <w:marBottom w:val="0"/>
      <w:divBdr>
        <w:top w:val="none" w:sz="0" w:space="0" w:color="auto"/>
        <w:left w:val="none" w:sz="0" w:space="0" w:color="auto"/>
        <w:bottom w:val="none" w:sz="0" w:space="0" w:color="auto"/>
        <w:right w:val="none" w:sz="0" w:space="0" w:color="auto"/>
      </w:divBdr>
    </w:div>
    <w:div w:id="2129466348">
      <w:bodyDiv w:val="1"/>
      <w:marLeft w:val="0"/>
      <w:marRight w:val="0"/>
      <w:marTop w:val="0"/>
      <w:marBottom w:val="0"/>
      <w:divBdr>
        <w:top w:val="none" w:sz="0" w:space="0" w:color="auto"/>
        <w:left w:val="none" w:sz="0" w:space="0" w:color="auto"/>
        <w:bottom w:val="none" w:sz="0" w:space="0" w:color="auto"/>
        <w:right w:val="none" w:sz="0" w:space="0" w:color="auto"/>
      </w:divBdr>
    </w:div>
    <w:div w:id="2130121742">
      <w:bodyDiv w:val="1"/>
      <w:marLeft w:val="0"/>
      <w:marRight w:val="0"/>
      <w:marTop w:val="0"/>
      <w:marBottom w:val="0"/>
      <w:divBdr>
        <w:top w:val="none" w:sz="0" w:space="0" w:color="auto"/>
        <w:left w:val="none" w:sz="0" w:space="0" w:color="auto"/>
        <w:bottom w:val="none" w:sz="0" w:space="0" w:color="auto"/>
        <w:right w:val="none" w:sz="0" w:space="0" w:color="auto"/>
      </w:divBdr>
    </w:div>
    <w:div w:id="2137066182">
      <w:bodyDiv w:val="1"/>
      <w:marLeft w:val="0"/>
      <w:marRight w:val="0"/>
      <w:marTop w:val="0"/>
      <w:marBottom w:val="0"/>
      <w:divBdr>
        <w:top w:val="none" w:sz="0" w:space="0" w:color="auto"/>
        <w:left w:val="none" w:sz="0" w:space="0" w:color="auto"/>
        <w:bottom w:val="none" w:sz="0" w:space="0" w:color="auto"/>
        <w:right w:val="none" w:sz="0" w:space="0" w:color="auto"/>
      </w:divBdr>
    </w:div>
    <w:div w:id="2139100629">
      <w:bodyDiv w:val="1"/>
      <w:marLeft w:val="0"/>
      <w:marRight w:val="0"/>
      <w:marTop w:val="0"/>
      <w:marBottom w:val="0"/>
      <w:divBdr>
        <w:top w:val="none" w:sz="0" w:space="0" w:color="auto"/>
        <w:left w:val="none" w:sz="0" w:space="0" w:color="auto"/>
        <w:bottom w:val="none" w:sz="0" w:space="0" w:color="auto"/>
        <w:right w:val="none" w:sz="0" w:space="0" w:color="auto"/>
      </w:divBdr>
    </w:div>
    <w:div w:id="2140107438">
      <w:bodyDiv w:val="1"/>
      <w:marLeft w:val="0"/>
      <w:marRight w:val="0"/>
      <w:marTop w:val="0"/>
      <w:marBottom w:val="0"/>
      <w:divBdr>
        <w:top w:val="none" w:sz="0" w:space="0" w:color="auto"/>
        <w:left w:val="none" w:sz="0" w:space="0" w:color="auto"/>
        <w:bottom w:val="none" w:sz="0" w:space="0" w:color="auto"/>
        <w:right w:val="none" w:sz="0" w:space="0" w:color="auto"/>
      </w:divBdr>
    </w:div>
    <w:div w:id="2145659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footer" Target="footer2.xml"/><Relationship Id="rId26" Type="http://schemas.openxmlformats.org/officeDocument/2006/relationships/image" Target="media/image7.jpg"/><Relationship Id="rId39" Type="http://schemas.openxmlformats.org/officeDocument/2006/relationships/image" Target="media/image18.jpg"/><Relationship Id="rId21" Type="http://schemas.openxmlformats.org/officeDocument/2006/relationships/hyperlink" Target="file:///E:\thesis\FINAL%20Report\JordanHistoricalMuseumGPR-ThesisFINALReport-5.24.16.docx" TargetMode="External"/><Relationship Id="rId34" Type="http://schemas.microsoft.com/office/2011/relationships/commentsExtended" Target="commentsExtended.xml"/><Relationship Id="rId42" Type="http://schemas.openxmlformats.org/officeDocument/2006/relationships/image" Target="media/image21.jpg"/><Relationship Id="rId47" Type="http://schemas.openxmlformats.org/officeDocument/2006/relationships/image" Target="media/image26.jpeg"/><Relationship Id="rId50" Type="http://schemas.openxmlformats.org/officeDocument/2006/relationships/image" Target="media/image29.jpg"/><Relationship Id="rId55" Type="http://schemas.openxmlformats.org/officeDocument/2006/relationships/image" Target="media/image34.png"/><Relationship Id="rId63" Type="http://schemas.openxmlformats.org/officeDocument/2006/relationships/footer" Target="footer8.xml"/><Relationship Id="rId68"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image" Target="media/image43.png"/><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0.png"/><Relationship Id="rId11" Type="http://schemas.openxmlformats.org/officeDocument/2006/relationships/image" Target="media/image3.jpg"/><Relationship Id="rId24" Type="http://schemas.openxmlformats.org/officeDocument/2006/relationships/footer" Target="footer5.xml"/><Relationship Id="rId32" Type="http://schemas.openxmlformats.org/officeDocument/2006/relationships/image" Target="media/image13.jpeg"/><Relationship Id="rId37" Type="http://schemas.openxmlformats.org/officeDocument/2006/relationships/image" Target="media/image16.jpg"/><Relationship Id="rId40" Type="http://schemas.openxmlformats.org/officeDocument/2006/relationships/image" Target="media/image19.jpg"/><Relationship Id="rId45" Type="http://schemas.openxmlformats.org/officeDocument/2006/relationships/image" Target="media/image24.jpg"/><Relationship Id="rId53" Type="http://schemas.openxmlformats.org/officeDocument/2006/relationships/image" Target="media/image32.jpg"/><Relationship Id="rId58" Type="http://schemas.openxmlformats.org/officeDocument/2006/relationships/image" Target="media/image36.png"/><Relationship Id="rId66" Type="http://schemas.openxmlformats.org/officeDocument/2006/relationships/image" Target="media/image40.png"/><Relationship Id="rId74" Type="http://schemas.microsoft.com/office/2011/relationships/people" Target="people.xml"/><Relationship Id="rId5" Type="http://schemas.openxmlformats.org/officeDocument/2006/relationships/settings" Target="settings.xml"/><Relationship Id="rId15" Type="http://schemas.microsoft.com/office/2007/relationships/hdphoto" Target="media/hdphoto1.wdp"/><Relationship Id="rId23" Type="http://schemas.openxmlformats.org/officeDocument/2006/relationships/hyperlink" Target="file:///E:\thesis\FINAL%20Report\JordanHistoricalMuseumGPR-ThesisFINALReport-5.24.16.docx" TargetMode="External"/><Relationship Id="rId28" Type="http://schemas.openxmlformats.org/officeDocument/2006/relationships/image" Target="media/image9.jpeg"/><Relationship Id="rId36" Type="http://schemas.openxmlformats.org/officeDocument/2006/relationships/image" Target="media/image15.jpg"/><Relationship Id="rId49" Type="http://schemas.openxmlformats.org/officeDocument/2006/relationships/image" Target="media/image28.jpg"/><Relationship Id="rId57" Type="http://schemas.openxmlformats.org/officeDocument/2006/relationships/image" Target="media/image35.jpg"/><Relationship Id="rId61" Type="http://schemas.openxmlformats.org/officeDocument/2006/relationships/image" Target="media/image39.jpg"/><Relationship Id="rId10" Type="http://schemas.openxmlformats.org/officeDocument/2006/relationships/image" Target="media/image2.jpeg"/><Relationship Id="rId19" Type="http://schemas.openxmlformats.org/officeDocument/2006/relationships/footer" Target="footer3.xml"/><Relationship Id="rId31" Type="http://schemas.openxmlformats.org/officeDocument/2006/relationships/image" Target="media/image12.jpg"/><Relationship Id="rId44" Type="http://schemas.openxmlformats.org/officeDocument/2006/relationships/image" Target="media/image23.jpg"/><Relationship Id="rId52" Type="http://schemas.openxmlformats.org/officeDocument/2006/relationships/image" Target="media/image31.jpg"/><Relationship Id="rId60" Type="http://schemas.openxmlformats.org/officeDocument/2006/relationships/image" Target="media/image38.jpeg"/><Relationship Id="rId65" Type="http://schemas.openxmlformats.org/officeDocument/2006/relationships/footer" Target="footer10.xm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file:///E:\thesis\FINAL%20Report\JordanHistoricalMuseumGPR-ThesisFINALReport-5.24.16.docx" TargetMode="External"/><Relationship Id="rId27" Type="http://schemas.openxmlformats.org/officeDocument/2006/relationships/image" Target="media/image8.jpg"/><Relationship Id="rId30" Type="http://schemas.openxmlformats.org/officeDocument/2006/relationships/image" Target="media/image11.jpeg"/><Relationship Id="rId35" Type="http://schemas.openxmlformats.org/officeDocument/2006/relationships/image" Target="media/image14.jpg"/><Relationship Id="rId43" Type="http://schemas.openxmlformats.org/officeDocument/2006/relationships/image" Target="media/image22.jpg"/><Relationship Id="rId48" Type="http://schemas.openxmlformats.org/officeDocument/2006/relationships/image" Target="media/image27.jpeg"/><Relationship Id="rId56" Type="http://schemas.openxmlformats.org/officeDocument/2006/relationships/chart" Target="charts/chart1.xml"/><Relationship Id="rId64" Type="http://schemas.openxmlformats.org/officeDocument/2006/relationships/footer" Target="footer9.xml"/><Relationship Id="rId69" Type="http://schemas.microsoft.com/office/2007/relationships/hdphoto" Target="media/hdphoto2.wdp"/><Relationship Id="rId8" Type="http://schemas.openxmlformats.org/officeDocument/2006/relationships/endnotes" Target="endnotes.xml"/><Relationship Id="rId51" Type="http://schemas.openxmlformats.org/officeDocument/2006/relationships/image" Target="media/image30.jpg"/><Relationship Id="rId72" Type="http://schemas.openxmlformats.org/officeDocument/2006/relationships/image" Target="media/image44.jp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footer" Target="footer6.xml"/><Relationship Id="rId33" Type="http://schemas.openxmlformats.org/officeDocument/2006/relationships/comments" Target="comments.xml"/><Relationship Id="rId38" Type="http://schemas.openxmlformats.org/officeDocument/2006/relationships/image" Target="media/image17.jpg"/><Relationship Id="rId46" Type="http://schemas.openxmlformats.org/officeDocument/2006/relationships/image" Target="media/image25.jpeg"/><Relationship Id="rId59" Type="http://schemas.openxmlformats.org/officeDocument/2006/relationships/image" Target="media/image37.jpeg"/><Relationship Id="rId67" Type="http://schemas.openxmlformats.org/officeDocument/2006/relationships/hyperlink" Target="mailto:museum@lincoln.ca" TargetMode="External"/><Relationship Id="rId20" Type="http://schemas.openxmlformats.org/officeDocument/2006/relationships/footer" Target="footer4.xml"/><Relationship Id="rId41" Type="http://schemas.openxmlformats.org/officeDocument/2006/relationships/image" Target="media/image20.jpg"/><Relationship Id="rId54" Type="http://schemas.openxmlformats.org/officeDocument/2006/relationships/image" Target="media/image33.jpg"/><Relationship Id="rId62" Type="http://schemas.openxmlformats.org/officeDocument/2006/relationships/footer" Target="footer7.xml"/><Relationship Id="rId70" Type="http://schemas.openxmlformats.org/officeDocument/2006/relationships/image" Target="media/image4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jp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F:\thesis\EVM\Earned-Value-Management-JordanGPR-5.19.16.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2000" b="1"/>
              <a:t>Earned Value Management</a:t>
            </a:r>
          </a:p>
        </c:rich>
      </c:tx>
      <c:layout/>
      <c:overlay val="0"/>
    </c:title>
    <c:autoTitleDeleted val="0"/>
    <c:plotArea>
      <c:layout>
        <c:manualLayout>
          <c:layoutTarget val="inner"/>
          <c:xMode val="edge"/>
          <c:yMode val="edge"/>
          <c:x val="0.18357157278417122"/>
          <c:y val="0.11558303447543324"/>
          <c:w val="0.79592132714179953"/>
          <c:h val="0.53468977770823778"/>
        </c:manualLayout>
      </c:layout>
      <c:lineChart>
        <c:grouping val="standard"/>
        <c:varyColors val="0"/>
        <c:ser>
          <c:idx val="0"/>
          <c:order val="0"/>
          <c:tx>
            <c:v>Planned Value (PV)</c:v>
          </c:tx>
          <c:spPr>
            <a:ln w="25400">
              <a:solidFill>
                <a:srgbClr val="000080"/>
              </a:solidFill>
              <a:prstDash val="solid"/>
            </a:ln>
          </c:spPr>
          <c:marker>
            <c:symbol val="diamond"/>
            <c:size val="6"/>
            <c:spPr>
              <a:solidFill>
                <a:srgbClr val="000080"/>
              </a:solidFill>
              <a:ln>
                <a:solidFill>
                  <a:srgbClr val="000080"/>
                </a:solidFill>
                <a:prstDash val="solid"/>
              </a:ln>
            </c:spPr>
          </c:marker>
          <c:cat>
            <c:strRef>
              <c:f>Report!$D$21:$L$21</c:f>
              <c:strCache>
                <c:ptCount val="9"/>
                <c:pt idx="0">
                  <c:v>October</c:v>
                </c:pt>
                <c:pt idx="1">
                  <c:v>November</c:v>
                </c:pt>
                <c:pt idx="2">
                  <c:v>December</c:v>
                </c:pt>
                <c:pt idx="3">
                  <c:v>January</c:v>
                </c:pt>
                <c:pt idx="4">
                  <c:v>February</c:v>
                </c:pt>
                <c:pt idx="5">
                  <c:v>March</c:v>
                </c:pt>
                <c:pt idx="6">
                  <c:v>April</c:v>
                </c:pt>
                <c:pt idx="7">
                  <c:v>May</c:v>
                </c:pt>
                <c:pt idx="8">
                  <c:v>June</c:v>
                </c:pt>
              </c:strCache>
            </c:strRef>
          </c:cat>
          <c:val>
            <c:numRef>
              <c:f>Report!$D$57:$L$57</c:f>
              <c:numCache>
                <c:formatCode>General</c:formatCode>
                <c:ptCount val="9"/>
                <c:pt idx="0">
                  <c:v>1712.3899999999999</c:v>
                </c:pt>
                <c:pt idx="1">
                  <c:v>4615.1499999999996</c:v>
                </c:pt>
                <c:pt idx="2">
                  <c:v>8650.7900000000009</c:v>
                </c:pt>
                <c:pt idx="3">
                  <c:v>11702.87</c:v>
                </c:pt>
                <c:pt idx="4">
                  <c:v>18260.080000000002</c:v>
                </c:pt>
                <c:pt idx="5">
                  <c:v>22397.640000000003</c:v>
                </c:pt>
                <c:pt idx="6">
                  <c:v>24643.200000000004</c:v>
                </c:pt>
                <c:pt idx="7">
                  <c:v>39328.760000000009</c:v>
                </c:pt>
                <c:pt idx="8">
                  <c:v>46674.320000000007</c:v>
                </c:pt>
              </c:numCache>
            </c:numRef>
          </c:val>
          <c:smooth val="0"/>
          <c:extLst xmlns:c16r2="http://schemas.microsoft.com/office/drawing/2015/06/chart">
            <c:ext xmlns:c16="http://schemas.microsoft.com/office/drawing/2014/chart" uri="{C3380CC4-5D6E-409C-BE32-E72D297353CC}">
              <c16:uniqueId val="{00000000-6F54-4FEF-9F8A-28F7ACC0AB39}"/>
            </c:ext>
          </c:extLst>
        </c:ser>
        <c:ser>
          <c:idx val="1"/>
          <c:order val="1"/>
          <c:tx>
            <c:v>Earned Value (EV)</c:v>
          </c:tx>
          <c:spPr>
            <a:ln w="25400">
              <a:solidFill>
                <a:srgbClr val="006500"/>
              </a:solidFill>
              <a:prstDash val="solid"/>
            </a:ln>
          </c:spPr>
          <c:marker>
            <c:symbol val="square"/>
            <c:size val="5"/>
            <c:spPr>
              <a:solidFill>
                <a:srgbClr val="006500"/>
              </a:solidFill>
              <a:ln>
                <a:solidFill>
                  <a:srgbClr val="006500"/>
                </a:solidFill>
                <a:prstDash val="solid"/>
              </a:ln>
            </c:spPr>
          </c:marker>
          <c:cat>
            <c:strRef>
              <c:f>Report!$D$21:$L$21</c:f>
              <c:strCache>
                <c:ptCount val="9"/>
                <c:pt idx="0">
                  <c:v>October</c:v>
                </c:pt>
                <c:pt idx="1">
                  <c:v>November</c:v>
                </c:pt>
                <c:pt idx="2">
                  <c:v>December</c:v>
                </c:pt>
                <c:pt idx="3">
                  <c:v>January</c:v>
                </c:pt>
                <c:pt idx="4">
                  <c:v>February</c:v>
                </c:pt>
                <c:pt idx="5">
                  <c:v>March</c:v>
                </c:pt>
                <c:pt idx="6">
                  <c:v>April</c:v>
                </c:pt>
                <c:pt idx="7">
                  <c:v>May</c:v>
                </c:pt>
                <c:pt idx="8">
                  <c:v>June</c:v>
                </c:pt>
              </c:strCache>
            </c:strRef>
          </c:cat>
          <c:val>
            <c:numRef>
              <c:f>Report!$D$61:$L$61</c:f>
              <c:numCache>
                <c:formatCode>General</c:formatCode>
                <c:ptCount val="9"/>
                <c:pt idx="0">
                  <c:v>1782.606</c:v>
                </c:pt>
                <c:pt idx="1">
                  <c:v>4755.5819999999994</c:v>
                </c:pt>
                <c:pt idx="2">
                  <c:v>8249.4294999999984</c:v>
                </c:pt>
                <c:pt idx="3">
                  <c:v>12277.883999999998</c:v>
                </c:pt>
                <c:pt idx="4">
                  <c:v>16352.453999999998</c:v>
                </c:pt>
                <c:pt idx="5">
                  <c:v>21172.623999999996</c:v>
                </c:pt>
                <c:pt idx="6">
                  <c:v>24032.793999999994</c:v>
                </c:pt>
                <c:pt idx="7">
                  <c:v>46004.963999999993</c:v>
                </c:pt>
                <c:pt idx="8">
                  <c:v>49849.133999999991</c:v>
                </c:pt>
              </c:numCache>
            </c:numRef>
          </c:val>
          <c:smooth val="0"/>
          <c:extLst xmlns:c16r2="http://schemas.microsoft.com/office/drawing/2015/06/chart">
            <c:ext xmlns:c16="http://schemas.microsoft.com/office/drawing/2014/chart" uri="{C3380CC4-5D6E-409C-BE32-E72D297353CC}">
              <c16:uniqueId val="{00000001-6F54-4FEF-9F8A-28F7ACC0AB39}"/>
            </c:ext>
          </c:extLst>
        </c:ser>
        <c:ser>
          <c:idx val="2"/>
          <c:order val="2"/>
          <c:tx>
            <c:v>Actual Cost (AC)</c:v>
          </c:tx>
          <c:spPr>
            <a:ln w="25400">
              <a:solidFill>
                <a:srgbClr val="FF0000"/>
              </a:solidFill>
              <a:prstDash val="solid"/>
            </a:ln>
          </c:spPr>
          <c:marker>
            <c:symbol val="circle"/>
            <c:size val="5"/>
            <c:spPr>
              <a:solidFill>
                <a:srgbClr val="FF0000"/>
              </a:solidFill>
              <a:ln>
                <a:solidFill>
                  <a:srgbClr val="FF0000"/>
                </a:solidFill>
                <a:prstDash val="solid"/>
              </a:ln>
            </c:spPr>
          </c:marker>
          <c:cat>
            <c:strRef>
              <c:f>Report!$D$21:$L$21</c:f>
              <c:strCache>
                <c:ptCount val="9"/>
                <c:pt idx="0">
                  <c:v>October</c:v>
                </c:pt>
                <c:pt idx="1">
                  <c:v>November</c:v>
                </c:pt>
                <c:pt idx="2">
                  <c:v>December</c:v>
                </c:pt>
                <c:pt idx="3">
                  <c:v>January</c:v>
                </c:pt>
                <c:pt idx="4">
                  <c:v>February</c:v>
                </c:pt>
                <c:pt idx="5">
                  <c:v>March</c:v>
                </c:pt>
                <c:pt idx="6">
                  <c:v>April</c:v>
                </c:pt>
                <c:pt idx="7">
                  <c:v>May</c:v>
                </c:pt>
                <c:pt idx="8">
                  <c:v>June</c:v>
                </c:pt>
              </c:strCache>
            </c:strRef>
          </c:cat>
          <c:val>
            <c:numRef>
              <c:f>Report!$D$60:$L$60</c:f>
              <c:numCache>
                <c:formatCode>General</c:formatCode>
                <c:ptCount val="9"/>
                <c:pt idx="0">
                  <c:v>1379.59</c:v>
                </c:pt>
                <c:pt idx="1">
                  <c:v>2391.1799999999998</c:v>
                </c:pt>
                <c:pt idx="2">
                  <c:v>6426.82</c:v>
                </c:pt>
                <c:pt idx="3" formatCode="0.00">
                  <c:v>12215.18</c:v>
                </c:pt>
                <c:pt idx="4">
                  <c:v>14925.94</c:v>
                </c:pt>
                <c:pt idx="5">
                  <c:v>19314.75</c:v>
                </c:pt>
                <c:pt idx="6">
                  <c:v>27000.37</c:v>
                </c:pt>
                <c:pt idx="7">
                  <c:v>76119.179999999993</c:v>
                </c:pt>
                <c:pt idx="8">
                  <c:v>78519.489999999991</c:v>
                </c:pt>
              </c:numCache>
            </c:numRef>
          </c:val>
          <c:smooth val="0"/>
          <c:extLst xmlns:c16r2="http://schemas.microsoft.com/office/drawing/2015/06/chart">
            <c:ext xmlns:c16="http://schemas.microsoft.com/office/drawing/2014/chart" uri="{C3380CC4-5D6E-409C-BE32-E72D297353CC}">
              <c16:uniqueId val="{00000002-6F54-4FEF-9F8A-28F7ACC0AB39}"/>
            </c:ext>
          </c:extLst>
        </c:ser>
        <c:dLbls>
          <c:showLegendKey val="0"/>
          <c:showVal val="0"/>
          <c:showCatName val="0"/>
          <c:showSerName val="0"/>
          <c:showPercent val="0"/>
          <c:showBubbleSize val="0"/>
        </c:dLbls>
        <c:marker val="1"/>
        <c:smooth val="0"/>
        <c:axId val="199295032"/>
        <c:axId val="199295424"/>
      </c:lineChart>
      <c:catAx>
        <c:axId val="199295032"/>
        <c:scaling>
          <c:orientation val="minMax"/>
        </c:scaling>
        <c:delete val="0"/>
        <c:axPos val="b"/>
        <c:title>
          <c:tx>
            <c:rich>
              <a:bodyPr/>
              <a:lstStyle/>
              <a:p>
                <a:pPr>
                  <a:defRPr sz="1000" b="1" i="0" u="none" strike="noStrike" baseline="0">
                    <a:solidFill>
                      <a:srgbClr val="000000"/>
                    </a:solidFill>
                    <a:latin typeface="Arial"/>
                    <a:ea typeface="Arial"/>
                    <a:cs typeface="Arial"/>
                  </a:defRPr>
                </a:pPr>
                <a:r>
                  <a:rPr lang="en-US" sz="1200"/>
                  <a:t>Period</a:t>
                </a:r>
              </a:p>
            </c:rich>
          </c:tx>
          <c:layout>
            <c:manualLayout>
              <c:xMode val="edge"/>
              <c:yMode val="edge"/>
              <c:x val="0.4824687850049918"/>
              <c:y val="0.74234346572126109"/>
            </c:manualLayout>
          </c:layout>
          <c:overlay val="0"/>
          <c:spPr>
            <a:noFill/>
            <a:ln w="25400">
              <a:noFill/>
            </a:ln>
          </c:spPr>
        </c:title>
        <c:numFmt formatCode="General" sourceLinked="1"/>
        <c:majorTickMark val="out"/>
        <c:minorTickMark val="none"/>
        <c:tickLblPos val="nextTo"/>
        <c:spPr>
          <a:ln w="3175">
            <a:solidFill>
              <a:srgbClr val="000000"/>
            </a:solidFill>
            <a:prstDash val="solid"/>
          </a:ln>
        </c:spPr>
        <c:txPr>
          <a:bodyPr rot="1140000" vert="horz"/>
          <a:lstStyle/>
          <a:p>
            <a:pPr>
              <a:defRPr sz="1000" b="0" i="0" u="none" strike="noStrike" baseline="0">
                <a:solidFill>
                  <a:srgbClr val="000000"/>
                </a:solidFill>
                <a:latin typeface="Arial"/>
                <a:ea typeface="Arial"/>
                <a:cs typeface="Arial"/>
              </a:defRPr>
            </a:pPr>
            <a:endParaRPr lang="en-US"/>
          </a:p>
        </c:txPr>
        <c:crossAx val="199295424"/>
        <c:crosses val="autoZero"/>
        <c:auto val="1"/>
        <c:lblAlgn val="ctr"/>
        <c:lblOffset val="100"/>
        <c:tickLblSkip val="1"/>
        <c:tickMarkSkip val="1"/>
        <c:noMultiLvlLbl val="0"/>
      </c:catAx>
      <c:valAx>
        <c:axId val="199295424"/>
        <c:scaling>
          <c:orientation val="minMax"/>
        </c:scaling>
        <c:delete val="0"/>
        <c:axPos val="l"/>
        <c:title>
          <c:tx>
            <c:rich>
              <a:bodyPr/>
              <a:lstStyle/>
              <a:p>
                <a:pPr>
                  <a:defRPr sz="1200" b="1"/>
                </a:pPr>
                <a:r>
                  <a:rPr lang="en-US" sz="1200" b="1"/>
                  <a:t>Total </a:t>
                </a:r>
                <a:r>
                  <a:rPr lang="en-US" sz="1200" b="1" baseline="0"/>
                  <a:t> Cost (CDN$)</a:t>
                </a:r>
                <a:endParaRPr lang="en-US" sz="1200" b="1"/>
              </a:p>
            </c:rich>
          </c:tx>
          <c:layout>
            <c:manualLayout>
              <c:xMode val="edge"/>
              <c:yMode val="edge"/>
              <c:x val="1.989517648513435E-2"/>
              <c:y val="0.30868403620195572"/>
            </c:manualLayout>
          </c:layout>
          <c:overlay val="0"/>
        </c:title>
        <c:numFmt formatCode="\$#,##0" sourceLinked="0"/>
        <c:majorTickMark val="out"/>
        <c:minorTickMark val="none"/>
        <c:tickLblPos val="nextTo"/>
        <c:spPr>
          <a:ln w="3175">
            <a:solidFill>
              <a:srgbClr val="000000"/>
            </a:solidFill>
            <a:prstDash val="solid"/>
          </a:ln>
        </c:spPr>
        <c:txPr>
          <a:bodyPr rot="0" vert="horz"/>
          <a:lstStyle/>
          <a:p>
            <a:pPr>
              <a:defRPr sz="1000" b="0" i="0" u="none" strike="noStrike" baseline="0">
                <a:solidFill>
                  <a:srgbClr val="000000"/>
                </a:solidFill>
                <a:latin typeface="Arial"/>
                <a:ea typeface="Arial"/>
                <a:cs typeface="Arial"/>
              </a:defRPr>
            </a:pPr>
            <a:endParaRPr lang="en-US"/>
          </a:p>
        </c:txPr>
        <c:crossAx val="199295032"/>
        <c:crosses val="autoZero"/>
        <c:crossBetween val="between"/>
      </c:valAx>
      <c:spPr>
        <a:noFill/>
        <a:ln w="25400">
          <a:noFill/>
        </a:ln>
      </c:spPr>
    </c:plotArea>
    <c:legend>
      <c:legendPos val="l"/>
      <c:legendEntry>
        <c:idx val="0"/>
        <c:txPr>
          <a:bodyPr/>
          <a:lstStyle/>
          <a:p>
            <a:pPr>
              <a:defRPr sz="1050" b="0" i="0" u="none" strike="noStrike" baseline="0">
                <a:solidFill>
                  <a:srgbClr val="000000"/>
                </a:solidFill>
                <a:latin typeface="Arial"/>
                <a:ea typeface="Arial"/>
                <a:cs typeface="Arial"/>
              </a:defRPr>
            </a:pPr>
            <a:endParaRPr lang="en-US"/>
          </a:p>
        </c:txPr>
      </c:legendEntry>
      <c:legendEntry>
        <c:idx val="1"/>
        <c:txPr>
          <a:bodyPr/>
          <a:lstStyle/>
          <a:p>
            <a:pPr>
              <a:defRPr sz="1050" b="0" i="0" u="none" strike="noStrike" baseline="0">
                <a:solidFill>
                  <a:srgbClr val="000000"/>
                </a:solidFill>
                <a:latin typeface="Arial"/>
                <a:ea typeface="Arial"/>
                <a:cs typeface="Arial"/>
              </a:defRPr>
            </a:pPr>
            <a:endParaRPr lang="en-US"/>
          </a:p>
        </c:txPr>
      </c:legendEntry>
      <c:legendEntry>
        <c:idx val="2"/>
        <c:txPr>
          <a:bodyPr/>
          <a:lstStyle/>
          <a:p>
            <a:pPr>
              <a:defRPr sz="1050" b="0" i="0" u="none" strike="noStrike" baseline="0">
                <a:solidFill>
                  <a:srgbClr val="000000"/>
                </a:solidFill>
                <a:latin typeface="Arial"/>
                <a:ea typeface="Arial"/>
                <a:cs typeface="Arial"/>
              </a:defRPr>
            </a:pPr>
            <a:endParaRPr lang="en-US"/>
          </a:p>
        </c:txPr>
      </c:legendEntry>
      <c:layout>
        <c:manualLayout>
          <c:xMode val="edge"/>
          <c:yMode val="edge"/>
          <c:x val="0.72289021973215817"/>
          <c:y val="0.741426618340573"/>
          <c:w val="0.22096177339556036"/>
          <c:h val="0.21482747089046303"/>
        </c:manualLayout>
      </c:layout>
      <c:overlay val="0"/>
      <c:spPr>
        <a:solidFill>
          <a:srgbClr val="FFFFFF"/>
        </a:solidFill>
        <a:ln w="3175">
          <a:solidFill>
            <a:srgbClr val="000000"/>
          </a:solidFill>
          <a:prstDash val="solid"/>
        </a:ln>
      </c:spPr>
      <c:txPr>
        <a:bodyPr/>
        <a:lstStyle/>
        <a:p>
          <a:pPr>
            <a:defRPr sz="715" b="0" i="0" u="none" strike="noStrike" baseline="0">
              <a:solidFill>
                <a:srgbClr val="000000"/>
              </a:solidFill>
              <a:latin typeface="Arial"/>
              <a:ea typeface="Arial"/>
              <a:cs typeface="Arial"/>
            </a:defRPr>
          </a:pPr>
          <a:endParaRPr lang="en-US"/>
        </a:p>
      </c:txPr>
    </c:legend>
    <c:plotVisOnly val="1"/>
    <c:dispBlanksAs val="gap"/>
    <c:showDLblsOverMax val="0"/>
  </c:chart>
  <c:spPr>
    <a:solidFill>
      <a:srgbClr val="FFFFFF"/>
    </a:solidFill>
    <a:ln w="9525">
      <a:solidFill>
        <a:schemeClr val="tx1"/>
      </a:solidFill>
    </a:ln>
  </c:spPr>
  <c:txPr>
    <a:bodyPr/>
    <a:lstStyle/>
    <a:p>
      <a:pPr>
        <a:defRPr sz="800" b="0" i="0" u="none" strike="noStrike" baseline="0">
          <a:solidFill>
            <a:srgbClr val="000000"/>
          </a:solidFill>
          <a:latin typeface="Arial"/>
          <a:ea typeface="Arial"/>
          <a:cs typeface="Arial"/>
        </a:defRPr>
      </a:pPr>
      <a:endParaRPr lang="en-US"/>
    </a:p>
  </c:txPr>
  <c:externalData r:id="rId1">
    <c:autoUpdate val="0"/>
  </c:externalData>
  <c:userShapes r:id="rId2"/>
</c:chartSpace>
</file>

<file path=word/drawings/_rels/drawing1.xml.rels><?xml version="1.0" encoding="UTF-8" standalone="yes"?>
<Relationships xmlns="http://schemas.openxmlformats.org/package/2006/relationships"><Relationship Id="rId1" Type="http://schemas.openxmlformats.org/officeDocument/2006/relationships/image" Target="../media/image3.jpg"/></Relationships>
</file>

<file path=word/drawings/drawing1.xml><?xml version="1.0" encoding="utf-8"?>
<c:userShapes xmlns:c="http://schemas.openxmlformats.org/drawingml/2006/chart">
  <cdr:relSizeAnchor xmlns:cdr="http://schemas.openxmlformats.org/drawingml/2006/chartDrawing">
    <cdr:from>
      <cdr:x>0.0257</cdr:x>
      <cdr:y>0.8835</cdr:y>
    </cdr:from>
    <cdr:to>
      <cdr:x>0.24648</cdr:x>
      <cdr:y>0.97476</cdr:y>
    </cdr:to>
    <cdr:pic>
      <cdr:nvPicPr>
        <cdr:cNvPr id="2" name="Picture 1"/>
        <cdr:cNvPicPr>
          <a:picLocks xmlns:a="http://schemas.openxmlformats.org/drawingml/2006/main" noChangeAspect="1"/>
        </cdr:cNvPicPr>
      </cdr:nvPicPr>
      <cdr:blipFill>
        <a:blip xmlns:a="http://schemas.openxmlformats.org/drawingml/2006/main" xmlns:r="http://schemas.openxmlformats.org/officeDocument/2006/relationships" r:embed="rId1">
          <a:extLst>
            <a:ext uri="{28A0092B-C50C-407E-A947-70E740481C1C}">
              <a14:useLocalDpi xmlns:a14="http://schemas.microsoft.com/office/drawing/2010/main" val="0"/>
            </a:ext>
          </a:extLst>
        </a:blip>
        <a:stretch xmlns:a="http://schemas.openxmlformats.org/drawingml/2006/main">
          <a:fillRect/>
        </a:stretch>
      </cdr:blipFill>
      <cdr:spPr>
        <a:xfrm xmlns:a="http://schemas.openxmlformats.org/drawingml/2006/main">
          <a:off x="222811" y="5556250"/>
          <a:ext cx="1914209" cy="573941"/>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Due: 2015-12-11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Schultz</b:Tag>
    <b:SourceType>Report</b:SourceType>
    <b:Guid>{0CA186C3-A319-4C05-8831-16E13F2487FA}</b:Guid>
    <b:Author>
      <b:Author>
        <b:NameList>
          <b:Person>
            <b:Last>Schultz</b:Last>
            <b:First>John</b:First>
            <b:Middle>J.</b:Middle>
          </b:Person>
        </b:NameList>
      </b:Author>
    </b:Author>
    <b:Title>Detecting Buried Remains Using Ground-Penetrating Radar</b:Title>
    <b:Year>2008-2012</b:Year>
    <b:Pages>1-235</b:Pages>
    <b:Publisher>National Institute of Justice</b:Publisher>
    <b:RefOrder>6</b:RefOrder>
  </b:Source>
  <b:Source>
    <b:Tag>Mic10</b:Tag>
    <b:SourceType>Report</b:SourceType>
    <b:Guid>{57DE4335-B69C-4FA9-B234-42E5E135AC77}</b:Guid>
    <b:Author>
      <b:Author>
        <b:NameList>
          <b:Person>
            <b:Last>Martin</b:Last>
            <b:First>Michael</b:First>
            <b:Middle>M.</b:Middle>
          </b:Person>
        </b:NameList>
      </b:Author>
    </b:Author>
    <b:Title>Detecting Various Burial Scnenarios in a Controlled Setting Using Ground-Penetrating Radar and Conductivity</b:Title>
    <b:Year>2010</b:Year>
    <b:Publisher>University of Central Florida</b:Publisher>
    <b:City>Orlando</b:City>
    <b:RefOrder>7</b:RefOrder>
  </b:Source>
  <b:Source xmlns:b="http://schemas.openxmlformats.org/officeDocument/2006/bibliography">
    <b:Tag>Moh07</b:Tag>
    <b:SourceType>JournalArticle</b:SourceType>
    <b:Guid>{3466707E-4ABB-427B-B58C-6414C225D2A1}</b:Guid>
    <b:Title>Evaluating some factors that affect feasility of using ground penetrating radar for landmine detection</b:Title>
    <b:Year>2007</b:Year>
    <b:Author>
      <b:Author>
        <b:NameList>
          <b:Person>
            <b:Last>Mohamed Metwaly</b:Last>
            <b:First>Ahmed</b:First>
            <b:Middle>Ismail, Jun Matsushima</b:Middle>
          </b:Person>
        </b:NameList>
      </b:Author>
    </b:Author>
    <b:JournalName>Applied Geophysics</b:JournalName>
    <b:Pages>221-230</b:Pages>
    <b:Month>September</b:Month>
    <b:Volume>4</b:Volume>
    <b:Issue>3</b:Issue>
    <b:RefOrder>8</b:RefOrder>
  </b:Source>
  <b:Source>
    <b:Tag>GPR09</b:Tag>
    <b:SourceType>InternetSite</b:SourceType>
    <b:Guid>{B26032E9-43FA-4E3E-A778-15DCF5E625E2}</b:Guid>
    <b:Title>Ground Penetrating Radar (GPR) Surveys</b:Title>
    <b:Year>2009</b:Year>
    <b:InternetSiteTitle>African Consulting Surveyors</b:InternetSiteTitle>
    <b:URL>http://africansurveyors.co.za/ground-penetrating-radar-gpr-surveys.html</b:URL>
    <b:RefOrder>24</b:RefOrder>
  </b:Source>
  <b:Source>
    <b:Tag>Sen15</b:Tag>
    <b:SourceType>InternetSite</b:SourceType>
    <b:Guid>{BA8B1822-57AD-4E42-9D53-9CA57B230CCF}</b:Guid>
    <b:Author>
      <b:Author>
        <b:Corporate>Sensors &amp; Software Inc.</b:Corporate>
      </b:Author>
    </b:Author>
    <b:Title>Noggin Configurations</b:Title>
    <b:InternetSiteTitle>Sensors &amp; Software Inc. </b:InternetSiteTitle>
    <b:Year>2015</b:Year>
    <b:URL>http://www.sensoft.ca/Products/Noggin/Configurations-Noggin.aspx</b:URL>
    <b:RefOrder>25</b:RefOrder>
  </b:Source>
  <b:Source>
    <b:Tag>Pet04</b:Tag>
    <b:SourceType>Report</b:SourceType>
    <b:Guid>{FFA247BF-B8B0-4722-AE78-4749A26C88F2}</b:Guid>
    <b:Title>Trees and Forestry on Archaeological Sites in the UK: A Review Document</b:Title>
    <b:Year>2004</b:Year>
    <b:Author>
      <b:Author>
        <b:NameList>
          <b:Person>
            <b:Last>Crow</b:Last>
            <b:First>Peter</b:First>
          </b:Person>
        </b:NameList>
      </b:Author>
    </b:Author>
    <b:Publisher>The Research Agency of the Forestry Commission</b:Publisher>
    <b:RefOrder>13</b:RefOrder>
  </b:Source>
  <b:Source>
    <b:Tag>Sen151</b:Tag>
    <b:SourceType>InternetSite</b:SourceType>
    <b:Guid>{10647954-9B18-4D71-8D05-7F1C5EA3C62D}</b:Guid>
    <b:Title>Case Study: Finding Graves in Cemeteries</b:Title>
    <b:Year>2015</b:Year>
    <b:Author>
      <b:Author>
        <b:Corporate>Sensors and Software Inc.</b:Corporate>
      </b:Author>
    </b:Author>
    <b:InternetSiteTitle>Sensors &amp; Software</b:InternetSiteTitle>
    <b:URL>http://www.sensoft.ca/Resources/Case-Studies/Forensics-and-Archaeology/Finding-Graves-in-Cemeteries.aspx</b:URL>
    <b:RefOrder>26</b:RefOrder>
  </b:Source>
  <b:Source>
    <b:Tag>Tod12</b:Tag>
    <b:SourceType>InternetSite</b:SourceType>
    <b:Guid>{B3B612FA-DAF7-492D-9686-711A9509D5AD}</b:Guid>
    <b:Author>
      <b:Author>
        <b:NameList>
          <b:Person>
            <b:Last>Leuty</b:Last>
            <b:First>Todd</b:First>
          </b:Person>
        </b:NameList>
      </b:Author>
    </b:Author>
    <b:Title>Walnut Toxicity</b:Title>
    <b:InternetSiteTitle>Ministry of Agriculture, Food and Rural Affairs</b:InternetSiteTitle>
    <b:Year>2012</b:Year>
    <b:Month>June</b:Month>
    <b:Day>18</b:Day>
    <b:URL>http://www.omafra.gov.on.ca/english/crops/facts/info_walnut_toxicity.htm</b:URL>
    <b:RefOrder>14</b:RefOrder>
  </b:Source>
  <b:Source>
    <b:Tag>Sen152</b:Tag>
    <b:SourceType>InternetSite</b:SourceType>
    <b:Guid>{3BEBDAFD-B533-457A-A7C8-20CD049FBCCC}</b:Guid>
    <b:Author>
      <b:Author>
        <b:Corporate>Sensors and Software Inc.</b:Corporate>
      </b:Author>
    </b:Author>
    <b:Title>FAQ</b:Title>
    <b:InternetSiteTitle>What is GPR?</b:InternetSiteTitle>
    <b:Year>2015</b:Year>
    <b:RefOrder>27</b:RefOrder>
  </b:Source>
  <b:Source>
    <b:Tag>Fah15</b:Tag>
    <b:SourceType>InternetSite</b:SourceType>
    <b:Guid>{2EBBE53D-BCB1-41D6-B0B9-8D1A9ACC79DB}</b:Guid>
    <b:Author>
      <b:Author>
        <b:NameList>
          <b:Person>
            <b:Last>Usmani</b:Last>
            <b:First>Fahad</b:First>
          </b:Person>
        </b:NameList>
      </b:Author>
    </b:Author>
    <b:Title>Assumptions and Constratins in Project Management</b:Title>
    <b:InternetSiteTitle>PM Study Circle</b:InternetSiteTitle>
    <b:Year>2015</b:Year>
    <b:URL>http://pmstudycircle.com/2012/10/assumptions-and-constraints-in-project-management</b:URL>
    <b:RefOrder>28</b:RefOrder>
  </b:Source>
  <b:Source>
    <b:Tag>Pau15</b:Tag>
    <b:SourceType>InternetSite</b:SourceType>
    <b:Guid>{018CE59D-0B78-416E-B81C-280139BE3057}</b:Guid>
    <b:Author>
      <b:Author>
        <b:NameList>
          <b:Person>
            <b:Last>Naybour</b:Last>
            <b:First>Paul</b:First>
          </b:Person>
        </b:NameList>
      </b:Author>
    </b:Author>
    <b:Title>What are project risks and how can you identify them?</b:Title>
    <b:InternetSiteTitle>Association for Project Managers</b:InternetSiteTitle>
    <b:Year>2015</b:Year>
    <b:Month>January</b:Month>
    <b:Day>13</b:Day>
    <b:URL>https://www.apm.org.uk/blog/what-are-project-risks-and-how-can-you-identify-them</b:URL>
    <b:RefOrder>29</b:RefOrder>
  </b:Source>
  <b:Source>
    <b:Tag>Glo15</b:Tag>
    <b:SourceType>InternetSite</b:SourceType>
    <b:Guid>{3749FF72-890A-4F07-A535-F0DD882F9DC0}</b:Guid>
    <b:Title>How GPR Works</b:Title>
    <b:Year>2015</b:Year>
    <b:Author>
      <b:Author>
        <b:Corporate>Global GPR Services</b:Corporate>
      </b:Author>
    </b:Author>
    <b:InternetSiteTitle>Global GPR Services</b:InternetSiteTitle>
    <b:URL>http://www.global-gpr.com/gpr-technology/how-gpr-works.html</b:URL>
    <b:RefOrder>30</b:RefOrder>
  </b:Source>
  <b:Source>
    <b:Tag>Tri15</b:Tag>
    <b:SourceType>InternetSite</b:SourceType>
    <b:Guid>{57513ADF-C30E-497E-BFE6-B39442DD5EF5}</b:Guid>
    <b:Author>
      <b:Author>
        <b:Corporate> Trimble Navigation Limited</b:Corporate>
      </b:Author>
    </b:Author>
    <b:Title>GeoExplorer 5 Series Handhelds</b:Title>
    <b:InternetSiteTitle>Trimble</b:InternetSiteTitle>
    <b:Year>2015</b:Year>
    <b:URL>http://www.trimble.com/mappingGIS/geo5.aspx</b:URL>
    <b:RefOrder>31</b:RefOrder>
  </b:Source>
  <b:Source>
    <b:Tag>Smi</b:Tag>
    <b:SourceType>Misc</b:SourceType>
    <b:Guid>{41E421EA-64EA-4526-BC80-D9030DCC64AF}</b:Guid>
    <b:Author>
      <b:Author>
        <b:NameList>
          <b:Person>
            <b:Last>Smith</b:Last>
            <b:Middle>D.</b:Middle>
            <b:First>Ian</b:First>
          </b:Person>
        </b:NameList>
      </b:Author>
    </b:Author>
    <b:Title>Terms-of-Reference: Jordan Historical Museum Property, Ground Penetrating RADAR Survey and Mapping of Potential Internments</b:Title>
    <b:Year>2015</b:Year>
    <b:Month>August</b:Month>
    <b:Day>20</b:Day>
    <b:City>Niagara-on-the-Lake</b:City>
    <b:StateProvince>Ontario</b:StateProvince>
    <b:CountryRegion>Canada</b:CountryRegion>
    <b:Publisher>Niagara College</b:Publisher>
    <b:RefOrder>32</b:RefOrder>
  </b:Source>
  <b:Source>
    <b:Tag>Jef12</b:Tag>
    <b:SourceType>InternetSite</b:SourceType>
    <b:Guid>{10AC7145-6897-4C07-88D5-7299A42FE8BE}</b:Guid>
    <b:Title>Fertilization of Trees and Shrubs: A Primer</b:Title>
    <b:Year>2012</b:Year>
    <b:Month>June</b:Month>
    <b:Day>28</b:Day>
    <b:Author>
      <b:Author>
        <b:NameList>
          <b:Person>
            <b:Last>Ward</b:Last>
            <b:First>Jeffrey</b:First>
            <b:Middle>S.</b:Middle>
          </b:Person>
        </b:NameList>
      </b:Author>
    </b:Author>
    <b:InternetSiteTitle>The Connecticut Agricultural Experimentation Station </b:InternetSiteTitle>
    <b:URL>http://www.ct.gov/caes/cwp/view.asp?a=2815&amp;q=376738</b:URL>
    <b:RefOrder>33</b:RefOrder>
  </b:Source>
  <b:Source>
    <b:Tag>Hel13</b:Tag>
    <b:SourceType>Book</b:SourceType>
    <b:Guid>{8730497C-D700-4FC5-AC51-52B64B5CD9C3}</b:Guid>
    <b:Author>
      <b:Author>
        <b:NameList>
          <b:Person>
            <b:Last>Booth</b:Last>
            <b:First>Helen</b:First>
          </b:Person>
        </b:NameList>
      </b:Author>
    </b:Author>
    <b:Title>Stories of Wood and Stone: The Houses of the Jordan Historical Museum</b:Title>
    <b:Year>2013</b:Year>
    <b:City>Markham, Ontario</b:City>
    <b:Publisher>Stewart Publishing and Printing</b:Publisher>
    <b:RefOrder>1</b:RefOrder>
  </b:Source>
  <b:Source>
    <b:Tag>Tow15</b:Tag>
    <b:SourceType>InternetSite</b:SourceType>
    <b:Guid>{39FB7317-004B-4B06-A3D6-5F51F1AB13F0}</b:Guid>
    <b:Author>
      <b:Author>
        <b:NameList>
          <b:Person>
            <b:Last>Town of Lincoln</b:Last>
            <b:First>Town</b:First>
            <b:Middle>Of</b:Middle>
          </b:Person>
        </b:NameList>
      </b:Author>
    </b:Author>
    <b:Title>Historic Buildings</b:Title>
    <b:InternetSiteTitle>Town of Lincoln</b:InternetSiteTitle>
    <b:Year>2015</b:Year>
    <b:Month>December</b:Month>
    <b:URL>http://www.lincoln.ca/content/historic-buildings</b:URL>
    <b:RefOrder>3</b:RefOrder>
  </b:Source>
  <b:Source>
    <b:Tag>Jor15</b:Tag>
    <b:SourceType>InternetSite</b:SourceType>
    <b:Guid>{D18BA941-1DF8-4F71-95BB-FB9A373AD9CE}</b:Guid>
    <b:Title>Ontario Museum Association</b:Title>
    <b:Year>2015</b:Year>
    <b:Month>December</b:Month>
    <b:URL>http://www.museumsontario.ca/museum/Jordan-Historical-Museum</b:URL>
    <b:RefOrder>4</b:RefOrder>
  </b:Source>
  <b:Source>
    <b:Tag>Sus16</b:Tag>
    <b:SourceType>InternetSite</b:SourceType>
    <b:Guid>{2919B2F8-7556-43B5-B13C-20B97C931506}</b:Guid>
    <b:Title>Facilities and Equipment</b:Title>
    <b:Year>2016</b:Year>
    <b:Author>
      <b:Author>
        <b:Corporate>Sustainable Archaeology</b:Corporate>
      </b:Author>
    </b:Author>
    <b:InternetSiteTitle>Sustainable Archaeology</b:InternetSiteTitle>
    <b:URL>http://sustainablearchaeology.org/facility-equipment.html</b:URL>
    <b:RefOrder>34</b:RefOrder>
  </b:Source>
  <b:Source>
    <b:Tag>Sus161</b:Tag>
    <b:SourceType>InternetSite</b:SourceType>
    <b:Guid>{CAC38FDB-BB28-4F7B-A381-76E1E48DB52A}</b:Guid>
    <b:Author>
      <b:Author>
        <b:Corporate>Sustainable Archaeology</b:Corporate>
      </b:Author>
    </b:Author>
    <b:Title>About</b:Title>
    <b:InternetSiteTitle>Sustainable Archaeology</b:InternetSiteTitle>
    <b:Year>2016</b:Year>
    <b:URL>http://sustainablearchaeology.org/about.html</b:URL>
    <b:RefOrder>15</b:RefOrder>
  </b:Source>
  <b:Source>
    <b:Tag>Wil15</b:Tag>
    <b:SourceType>JournalArticle</b:SourceType>
    <b:Guid>{C67251B7-84A7-4B86-88BE-A009BB83490E}</b:Guid>
    <b:Title>Locating Unmarked Cemetery Burials</b:Title>
    <b:Year>2015</b:Year>
    <b:Author>
      <b:Author>
        <b:NameList>
          <b:Person>
            <b:Last>Whittaker</b:Last>
            <b:First>William</b:First>
            <b:Middle>E.</b:Middle>
          </b:Person>
        </b:NameList>
      </b:Author>
    </b:Author>
    <b:JournalName>Office of the State Archaeologist</b:JournalName>
    <b:Pages>7</b:Pages>
    <b:RefOrder>9</b:RefOrder>
  </b:Source>
  <b:Source>
    <b:Tag>Ohi16</b:Tag>
    <b:SourceType>InternetSite</b:SourceType>
    <b:Guid>{65AB5632-1091-49D5-8362-804A3518DD64}</b:Guid>
    <b:Title>Cemeteries and Geophysical Survey</b:Title>
    <b:Year>2016</b:Year>
    <b:Author>
      <b:Author>
        <b:Corporate>Ohio Valley Archaeology Inc.</b:Corporate>
      </b:Author>
    </b:Author>
    <b:InternetSiteTitle>Ohio Valley Archaeology Inc.</b:InternetSiteTitle>
    <b:URL>http://www.ovacltd.com/Cemeteries.shtml</b:URL>
    <b:RefOrder>20</b:RefOrder>
  </b:Source>
  <b:Source>
    <b:Tag>Nik14</b:Tag>
    <b:SourceType>InternetSite</b:SourceType>
    <b:Guid>{79DCFF05-5693-4E0E-9CB3-56BF7C9EF9C7}</b:Guid>
    <b:Author>
      <b:Author>
        <b:Corporate>Nikon Corporation</b:Corporate>
      </b:Author>
    </b:Author>
    <b:Title>Nikon - Trimble</b:Title>
    <b:InternetSiteTitle>Nikon</b:InternetSiteTitle>
    <b:Year>2014</b:Year>
    <b:URL>www.nikonpositioning.com</b:URL>
    <b:RefOrder>35</b:RefOrder>
  </b:Source>
  <b:Source>
    <b:Tag>Ell90</b:Tag>
    <b:SourceType>JournalArticle</b:SourceType>
    <b:Guid>{1FD81785-85AC-4CE2-A953-5068DD868A34}</b:Guid>
    <b:Author>
      <b:Author>
        <b:NameList>
          <b:Person>
            <b:Last>Ellwood</b:Last>
            <b:First>Brooks</b:First>
            <b:Middle>B.</b:Middle>
          </b:Person>
        </b:NameList>
      </b:Author>
    </b:Author>
    <b:Title>Electrical Resistivity Surveys in Two Historical Cemeteries in Northeast Texas: A Method for Dilneating Unidentified Burial Shafts</b:Title>
    <b:Year>1990</b:Year>
    <b:JournalName>Historical Archaeology</b:JournalName>
    <b:Pages>91-98</b:Pages>
    <b:RefOrder>19</b:RefOrder>
  </b:Source>
  <b:Source>
    <b:Tag>Joh81</b:Tag>
    <b:SourceType>JournalArticle</b:SourceType>
    <b:Guid>{A86F8D85-2EB8-4ABB-9C45-651FF725EC54}</b:Guid>
    <b:Author>
      <b:Author>
        <b:NameList>
          <b:Person>
            <b:Last>Stanley</b:Last>
            <b:First>John</b:First>
          </b:Person>
        </b:NameList>
      </b:Author>
    </b:Author>
    <b:Title>Earth resistivity meter</b:Title>
    <b:JournalName>How to Build Gold &amp; Treasure Detectors</b:JournalName>
    <b:Year>1981</b:Year>
    <b:Pages>1-4</b:Pages>
    <b:RefOrder>36</b:RefOrder>
  </b:Source>
  <b:Source>
    <b:Tag>Jim90</b:Tag>
    <b:SourceType>JournalArticle</b:SourceType>
    <b:Guid>{8E7D7FB3-D693-4DA7-8F5E-B7EFD73DA420}</b:Guid>
    <b:Author>
      <b:Author>
        <b:NameList>
          <b:Person>
            <b:Last>Doolittle</b:Last>
            <b:First>Jim</b:First>
          </b:Person>
          <b:Person>
            <b:Last>Kashko</b:Last>
            <b:First>Michael</b:First>
          </b:Person>
        </b:NameList>
      </b:Author>
    </b:Author>
    <b:Title>Data from Mass Gave Site, Saipan</b:Title>
    <b:JournalName>United States Department of Agriculture,Soil Conservation Service, Pacific Office Basin, Guam.</b:JournalName>
    <b:Year>1990</b:Year>
    <b:RefOrder>11</b:RefOrder>
  </b:Source>
  <b:Source>
    <b:Tag>Wey96</b:Tag>
    <b:SourceType>JournalArticle</b:SourceType>
    <b:Guid>{E2ABA58B-B9B4-4C08-880A-37179D36DE03}</b:Guid>
    <b:Title>Testing for Graves at Wyuka Cemetery, Lincoln, Nebraska, Using Three Geophysical Methods</b:Title>
    <b:Year>1996</b:Year>
    <b:Pages>1-23</b:Pages>
    <b:Author>
      <b:Author>
        <b:NameList>
          <b:Person>
            <b:Last>Weymouth</b:Last>
            <b:First>John</b:First>
          </b:Person>
          <b:Person>
            <b:Last>Jensvold</b:Last>
            <b:First>Angela</b:First>
          </b:Person>
        </b:NameList>
      </b:Author>
    </b:Author>
    <b:RefOrder>12</b:RefOrder>
  </b:Source>
  <b:Source>
    <b:Tag>Bru91</b:Tag>
    <b:SourceType>JournalArticle</b:SourceType>
    <b:Guid>{33574561-E1BF-47A6-A271-C066AF662C3F}</b:Guid>
    <b:Author>
      <b:Author>
        <b:NameList>
          <b:Person>
            <b:Last>Bevan</b:Last>
            <b:First>Bruce</b:First>
            <b:Middle>W.</b:Middle>
          </b:Person>
        </b:NameList>
      </b:Author>
    </b:Author>
    <b:Title>The Search for Graves</b:Title>
    <b:JournalName>Geophysics</b:JournalName>
    <b:Year>1991</b:Year>
    <b:Pages>1310-1319</b:Pages>
    <b:RefOrder>10</b:RefOrder>
  </b:Source>
  <b:Source>
    <b:Tag>Cor08</b:Tag>
    <b:SourceType>InternetSite</b:SourceType>
    <b:Guid>{118733A6-0021-4C44-ABF3-3E750973DC93}</b:Guid>
    <b:Author>
      <b:Author>
        <b:NameList>
          <b:Person>
            <b:Last>Nikon</b:Last>
            <b:First>Corporation</b:First>
          </b:Person>
        </b:NameList>
      </b:Author>
    </b:Author>
    <b:Title>Total Stations</b:Title>
    <b:Year>2008</b:Year>
    <b:InternetSiteTitle>Nikon</b:InternetSiteTitle>
    <b:URL>http://www.nikon.com/about/technology/life/others/surveying/</b:URL>
    <b:RefOrder>37</b:RefOrder>
  </b:Source>
  <b:Source>
    <b:Tag>Ang14</b:Tag>
    <b:SourceType>Book</b:SourceType>
    <b:Guid>{C6891475-CDF4-45F3-840D-D1467F63025E}</b:Guid>
    <b:Title>Forensic Anthropology: Current Methods and Practice</b:Title>
    <b:Year>2014</b:Year>
    <b:Author>
      <b:Author>
        <b:NameList>
          <b:Person>
            <b:Last>Nicholas</b:Last>
            <b:First>Passalacqua</b:First>
            <b:Middle>V.</b:Middle>
          </b:Person>
          <b:Person>
            <b:Last>Bartelink</b:Last>
            <b:First>Eric</b:First>
            <b:Middle>J.</b:Middle>
          </b:Person>
          <b:Person>
            <b:Last> Christensen</b:Last>
            <b:Middle>M.</b:Middle>
            <b:First>Angi </b:First>
          </b:Person>
        </b:NameList>
      </b:Author>
    </b:Author>
    <b:City>USA</b:City>
    <b:Publisher>Academic Press</b:Publisher>
    <b:RefOrder>38</b:RefOrder>
  </b:Source>
  <b:Source>
    <b:Tag>Nia03</b:Tag>
    <b:SourceType>Misc</b:SourceType>
    <b:Guid>{ADDB8252-4091-4ED8-A13F-5CA7CFB59F0A}</b:Guid>
    <b:Title>Niagara Region Aerial Imagery</b:Title>
    <b:City>Niagara</b:City>
    <b:StateProvince>Ontario</b:StateProvince>
    <b:CountryRegion>Canada</b:CountryRegion>
    <b:Year>2003</b:Year>
    <b:Author>
      <b:Author>
        <b:Corporate>Niagara Region</b:Corporate>
      </b:Author>
    </b:Author>
    <b:RefOrder>39</b:RefOrder>
  </b:Source>
  <b:Source>
    <b:Tag>Ont11</b:Tag>
    <b:SourceType>Misc</b:SourceType>
    <b:Guid>{95C41737-52F0-43FF-BE4B-C92EE30A70CC}</b:Guid>
    <b:Author>
      <b:Author>
        <b:Corporate>Ontario Ministry of Agriculture, Food and Rural Affairs and Ontario Ministry of Resources</b:Corporate>
      </b:Author>
    </b:Author>
    <b:Title>Ontario Soil Composition</b:Title>
    <b:Year>1929-2011</b:Year>
    <b:StateProvince>Ontario</b:StateProvince>
    <b:CountryRegion>Canada</b:CountryRegion>
    <b:RefOrder>40</b:RefOrder>
  </b:Source>
  <b:Source>
    <b:Tag>Cha15</b:Tag>
    <b:SourceType>Report</b:SourceType>
    <b:Guid>{5820EBB9-77F7-429A-A67E-CDB6332F5E4C}</b:Guid>
    <b:Title>Jordan Historical Museum GPR Survey Thesis Proposal Report</b:Title>
    <b:Year>2015</b:Year>
    <b:City>Niagara-on-the-Lake</b:City>
    <b:Author>
      <b:Author>
        <b:NameList>
          <b:Person>
            <b:Last>Chan</b:Last>
            <b:First>Jessica</b:First>
          </b:Person>
          <b:Person>
            <b:Last>Jn Baptiste</b:Last>
            <b:First>Jonathan</b:First>
          </b:Person>
          <b:Person>
            <b:Last>Vanos</b:Last>
            <b:First>Travis</b:First>
          </b:Person>
        </b:NameList>
      </b:Author>
    </b:Author>
    <b:RefOrder>5</b:RefOrder>
  </b:Source>
  <b:Source>
    <b:Tag>The12</b:Tag>
    <b:SourceType>InternetSite</b:SourceType>
    <b:Guid>{AC7C2D62-0527-4762-8651-64F5F7AEFC00}</b:Guid>
    <b:Title>Fertilization of Trees and Shrubs: A Primer</b:Title>
    <b:Year>2012</b:Year>
    <b:Author>
      <b:Author>
        <b:Corporate>The Connecticut Agricultural Experiment Station</b:Corporate>
      </b:Author>
    </b:Author>
    <b:InternetSiteTitle>The Connecticut Agricultural Experiment Station</b:InternetSiteTitle>
    <b:Month>June</b:Month>
    <b:Day>28</b:Day>
    <b:URL>http://www.ct.gov/caes/cwp/view.asp?a=2815&amp;q=376738</b:URL>
    <b:RefOrder>41</b:RefOrder>
  </b:Source>
  <b:Source>
    <b:Tag>Hel16</b:Tag>
    <b:SourceType>Misc</b:SourceType>
    <b:Guid>{18611C8C-5C56-4235-94FD-A9AD4B18DF1D}</b:Guid>
    <b:Title>Personal Conversation </b:Title>
    <b:Year>2016</b:Year>
    <b:City>Lincoln</b:City>
    <b:Author>
      <b:Author>
        <b:NameList>
          <b:Person>
            <b:Last>Booth</b:Last>
            <b:First>Helen</b:First>
          </b:Person>
        </b:NameList>
      </b:Author>
    </b:Author>
    <b:Month>May</b:Month>
    <b:Day>6</b:Day>
    <b:StateProvince>Ontario</b:StateProvince>
    <b:CountryRegion>Canada</b:CountryRegion>
    <b:RefOrder>22</b:RefOrder>
  </b:Source>
  <b:Source>
    <b:Tag>Ray16</b:Tag>
    <b:SourceType>Misc</b:SourceType>
    <b:Guid>{684218E5-AD54-40E4-AF22-7B235D2D7751}</b:Guid>
    <b:Author>
      <b:Author>
        <b:NameList>
          <b:Person>
            <b:Last>Konkle</b:Last>
            <b:First>Ray</b:First>
          </b:Person>
        </b:NameList>
      </b:Author>
    </b:Author>
    <b:Title>Personal Conversation</b:Title>
    <b:Year>2016</b:Year>
    <b:Month>April</b:Month>
    <b:Day>26</b:Day>
    <b:City>Lincoln</b:City>
    <b:StateProvince>Ontario</b:StateProvince>
    <b:CountryRegion>Canada</b:CountryRegion>
    <b:RefOrder>21</b:RefOrder>
  </b:Source>
  <b:Source>
    <b:Tag>Dav89</b:Tag>
    <b:SourceType>JournalArticle</b:SourceType>
    <b:Guid>{5750FAF3-8FDA-4A2A-B292-EF523B966F5E}</b:Guid>
    <b:Title>Ground penetrating radar for high resolution mapping of soil and rock stratigraphy </b:Title>
    <b:JournalName>Geophysical Prospecting</b:JournalName>
    <b:Year>1989</b:Year>
    <b:Pages>531-551</b:Pages>
    <b:Author>
      <b:Author>
        <b:NameList>
          <b:Person>
            <b:Last>Davis</b:Last>
            <b:First>J.L. </b:First>
          </b:Person>
          <b:Person>
            <b:Last>Annan</b:Last>
            <b:First>A.P.</b:First>
          </b:Person>
        </b:NameList>
      </b:Author>
    </b:Author>
    <b:RefOrder>18</b:RefOrder>
  </b:Source>
  <b:Source>
    <b:Tag>Bas00</b:Tag>
    <b:SourceType>Report</b:SourceType>
    <b:Guid>{90FB719E-931B-43AB-8BCF-A57F9B1874B6}</b:Guid>
    <b:Title>Imaging of active fault zone in the Dead Sea Rift: Evrona Fault Zone as a case study</b:Title>
    <b:Year>2002</b:Year>
    <b:Author>
      <b:Author>
        <b:NameList>
          <b:Person>
            <b:Last>Basson</b:Last>
            <b:First>Uri</b:First>
          </b:Person>
          <b:Person>
            <b:Last>al.</b:Last>
            <b:First>et</b:First>
          </b:Person>
        </b:NameList>
      </b:Author>
    </b:Author>
    <b:Publisher>European Geophysical Society (EGS) Stephan Mueller Special Publication Series</b:Publisher>
    <b:RefOrder>16</b:RefOrder>
  </b:Source>
  <b:Source>
    <b:Tag>Bas99</b:Tag>
    <b:SourceType>Report</b:SourceType>
    <b:Guid>{7883353E-9AFA-448B-B0F0-1184A918BDF6}</b:Guid>
    <b:Author>
      <b:Author>
        <b:NameList>
          <b:Person>
            <b:Last>Basson</b:Last>
            <b:First>Uri</b:First>
          </b:Person>
        </b:NameList>
      </b:Author>
    </b:Author>
    <b:Title>Mapping of Moisture Content and Structure of Unsaturated Sand Layers with GPR</b:Title>
    <b:Year>1999</b:Year>
    <b:Publisher>Tel-Aviv University</b:Publisher>
    <b:City>Tel Aviv</b:City>
    <b:RefOrder>17</b:RefOrder>
  </b:Source>
  <b:Source>
    <b:Tag>LEO15</b:Tag>
    <b:SourceType>InternetSite</b:SourceType>
    <b:Guid>{93826FAE-796B-4553-82BA-F075F576B019}</b:Guid>
    <b:Author>
      <b:Author>
        <b:NameList>
          <b:Person>
            <b:Last>Driedger</b:Last>
            <b:First>Leo</b:First>
          </b:Person>
          <b:Person>
            <b:Last>Epp</b:Last>
            <b:First>Frank</b:First>
            <b:Middle>H.</b:Middle>
          </b:Person>
        </b:NameList>
      </b:Author>
    </b:Author>
    <b:Title>Mennonites</b:Title>
    <b:InternetSiteTitle>Historica Canada</b:InternetSiteTitle>
    <b:Year>2015</b:Year>
    <b:Month>December</b:Month>
    <b:URL>http://www.thecanadianencyclopedia.ca/en/article/mennonites/</b:URL>
    <b:RefOrder>2</b:RefOrder>
  </b:Source>
  <b:Source>
    <b:Tag>Ont15</b:Tag>
    <b:SourceType>InternetSite</b:SourceType>
    <b:Guid>{03746BAC-5BEE-4933-A395-406620CF7C19}</b:Guid>
    <b:Title>Archaeological assessments</b:Title>
    <b:Year>2015</b:Year>
    <b:Author>
      <b:Author>
        <b:Corporate>Ontario Ministry of Tourism, Culture and Sport</b:Corporate>
      </b:Author>
    </b:Author>
    <b:InternetSiteTitle>Ontario Ministry of Tourism, Culture and Sport</b:InternetSiteTitle>
    <b:Month>November</b:Month>
    <b:Day>27</b:Day>
    <b:URL>http://www.mtc.gov.on.ca/en/archaeology/archaeology_assessments.shtml#a4</b:URL>
    <b:RefOrder>23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97BB4E-F0B5-4B2B-B645-ADE22175C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10868</Words>
  <Characters>61949</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Jordan Historical Museum</vt:lpstr>
    </vt:vector>
  </TitlesOfParts>
  <Company/>
  <LinksUpToDate>false</LinksUpToDate>
  <CharactersWithSpaces>72672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Jordan Historical Museum</dc:title>
  <dc:subject>GISC9302-D5: Project Proposal Report</dc:subject>
  <dc:creator>Thesis Final Report</dc:creator>
  <cp:keywords/>
  <dc:description/>
  <cp:lastModifiedBy>Muhammad Zikria</cp:lastModifiedBy>
  <cp:revision>2</cp:revision>
  <cp:lastPrinted>2016-04-19T18:35:00Z</cp:lastPrinted>
  <dcterms:created xsi:type="dcterms:W3CDTF">2016-05-31T21:21:00Z</dcterms:created>
  <dcterms:modified xsi:type="dcterms:W3CDTF">2016-05-31T21:21:00Z</dcterms:modified>
  <cp:category>May 27, 2016</cp:category>
</cp:coreProperties>
</file>